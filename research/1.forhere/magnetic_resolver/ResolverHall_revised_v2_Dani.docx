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5" Type="http://purl.oclc.org/ooxml/officeDocument/relationships/customProperties" Target="docProps/custom.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1B0A3C2" w14:textId="0A29672B" w:rsidR="009303D9" w:rsidRPr="005725F5" w:rsidRDefault="00402742" w:rsidP="008B6524">
      <w:pPr>
        <w:pStyle w:val="papertitle"/>
        <w:spacing w:before="5pt" w:beforeAutospacing="1" w:after="5pt" w:afterAutospacing="1"/>
        <w:rPr>
          <w:kern w:val="48"/>
        </w:rPr>
      </w:pPr>
      <w:r w:rsidRPr="005725F5">
        <w:rPr>
          <w:kern w:val="48"/>
        </w:rPr>
        <w:t xml:space="preserve">Magnetic Resolver </w:t>
      </w:r>
      <w:r w:rsidR="007F1707" w:rsidRPr="005725F5">
        <w:rPr>
          <w:kern w:val="48"/>
        </w:rPr>
        <w:t>Using</w:t>
      </w:r>
      <w:r w:rsidR="00E22F06">
        <w:rPr>
          <w:kern w:val="48"/>
        </w:rPr>
        <w:t xml:space="preserve"> </w:t>
      </w:r>
      <w:r w:rsidR="00E22F06" w:rsidRPr="00E22F06">
        <w:rPr>
          <w:color w:val="FF0000"/>
          <w:kern w:val="48"/>
        </w:rPr>
        <w:t>Linear</w:t>
      </w:r>
      <w:r w:rsidR="007F1707" w:rsidRPr="005725F5">
        <w:rPr>
          <w:kern w:val="48"/>
        </w:rPr>
        <w:t xml:space="preserve"> Hall-Effe</w:t>
      </w:r>
      <w:r w:rsidR="005F30F3">
        <w:rPr>
          <w:kern w:val="48"/>
        </w:rPr>
        <w:t>c</w:t>
      </w:r>
      <w:r w:rsidR="007F1707" w:rsidRPr="005725F5">
        <w:rPr>
          <w:kern w:val="48"/>
        </w:rPr>
        <w:t>t Sensors</w:t>
      </w:r>
    </w:p>
    <w:p w14:paraId="51B0A3C5" w14:textId="77777777" w:rsidR="00D7522C" w:rsidRPr="005725F5" w:rsidRDefault="00D7522C" w:rsidP="003B5AD1">
      <w:pPr>
        <w:pStyle w:val="Author"/>
        <w:spacing w:before="5pt" w:beforeAutospacing="1" w:after="5pt" w:afterAutospacing="1" w:line="6pt" w:lineRule="auto"/>
        <w:jc w:val="both"/>
        <w:rPr>
          <w:sz w:val="16"/>
          <w:szCs w:val="16"/>
        </w:rPr>
        <w:sectPr w:rsidR="00D7522C" w:rsidRPr="005725F5" w:rsidSect="003B4E04">
          <w:footerReference w:type="first" r:id="rId11"/>
          <w:pgSz w:w="595.30pt" w:h="841.90pt" w:code="9"/>
          <w:pgMar w:top="27pt" w:right="44.65pt" w:bottom="72pt" w:left="44.65pt" w:header="36pt" w:footer="36pt" w:gutter="0pt"/>
          <w:cols w:space="36pt"/>
          <w:titlePg/>
          <w:docGrid w:linePitch="360"/>
        </w:sectPr>
      </w:pPr>
    </w:p>
    <w:p w14:paraId="51B0A3C6" w14:textId="004942D6" w:rsidR="00BD670B" w:rsidRPr="005725F5" w:rsidRDefault="00B557BC" w:rsidP="00D25F65">
      <w:pPr>
        <w:pStyle w:val="Author"/>
        <w:spacing w:before="5pt" w:beforeAutospacing="1"/>
        <w:rPr>
          <w:sz w:val="18"/>
          <w:szCs w:val="18"/>
        </w:rPr>
      </w:pPr>
      <w:r w:rsidRPr="005725F5">
        <w:rPr>
          <w:sz w:val="18"/>
          <w:szCs w:val="18"/>
        </w:rPr>
        <w:t>Ye Gu Kang</w:t>
      </w:r>
      <w:r w:rsidR="001A3B3D" w:rsidRPr="005725F5">
        <w:rPr>
          <w:sz w:val="18"/>
          <w:szCs w:val="18"/>
        </w:rPr>
        <w:t xml:space="preserve"> </w:t>
      </w:r>
      <w:r w:rsidR="001A3B3D" w:rsidRPr="005725F5">
        <w:rPr>
          <w:sz w:val="18"/>
          <w:szCs w:val="18"/>
        </w:rPr>
        <w:br/>
      </w:r>
      <w:r w:rsidRPr="005725F5">
        <w:rPr>
          <w:i/>
          <w:sz w:val="18"/>
          <w:szCs w:val="18"/>
        </w:rPr>
        <w:t>Electrical</w:t>
      </w:r>
      <w:r w:rsidR="007A292E" w:rsidRPr="005725F5">
        <w:rPr>
          <w:i/>
          <w:sz w:val="18"/>
          <w:szCs w:val="18"/>
        </w:rPr>
        <w:t xml:space="preserve"> &amp; Electronic</w:t>
      </w:r>
      <w:r w:rsidRPr="005725F5">
        <w:rPr>
          <w:i/>
          <w:sz w:val="18"/>
          <w:szCs w:val="18"/>
        </w:rPr>
        <w:t xml:space="preserve"> Dept.</w:t>
      </w:r>
      <w:r w:rsidR="00D72D06" w:rsidRPr="005725F5">
        <w:rPr>
          <w:sz w:val="18"/>
          <w:szCs w:val="18"/>
        </w:rPr>
        <w:br/>
      </w:r>
      <w:r w:rsidR="002103E8">
        <w:rPr>
          <w:i/>
          <w:sz w:val="18"/>
          <w:szCs w:val="18"/>
        </w:rPr>
        <w:t>Koreatech.</w:t>
      </w:r>
      <w:ins w:id="0" w:author="백형민" w:date="2022-10-02T15:14:00Z">
        <w:r w:rsidR="00E97F00">
          <w:rPr>
            <w:i/>
            <w:sz w:val="18"/>
            <w:szCs w:val="18"/>
          </w:rPr>
          <w:br/>
        </w:r>
      </w:ins>
      <w:ins w:id="1" w:author="백형민" w:date="2022-10-02T15:15:00Z">
        <w:r w:rsidR="00E97F00">
          <w:rPr>
            <w:iCs/>
            <w:sz w:val="18"/>
            <w:szCs w:val="18"/>
          </w:rPr>
          <w:t xml:space="preserve">Cheonan, </w:t>
        </w:r>
      </w:ins>
      <w:ins w:id="2" w:author="백형민" w:date="2022-10-02T15:14:00Z">
        <w:r w:rsidR="00E97F00" w:rsidRPr="00E97F00">
          <w:rPr>
            <w:iCs/>
            <w:sz w:val="18"/>
            <w:szCs w:val="18"/>
            <w:rPrChange w:id="3" w:author="백형민" w:date="2022-10-02T15:15:00Z">
              <w:rPr>
                <w:i/>
                <w:sz w:val="18"/>
                <w:szCs w:val="18"/>
              </w:rPr>
            </w:rPrChange>
          </w:rPr>
          <w:t>Republic of Korea</w:t>
        </w:r>
      </w:ins>
      <w:r w:rsidR="001A3B3D" w:rsidRPr="005725F5">
        <w:rPr>
          <w:sz w:val="18"/>
          <w:szCs w:val="18"/>
        </w:rPr>
        <w:br/>
      </w:r>
      <w:r w:rsidR="002103E8">
        <w:rPr>
          <w:sz w:val="18"/>
          <w:szCs w:val="18"/>
        </w:rPr>
        <w:t>kang@</w:t>
      </w:r>
      <w:r w:rsidR="00A62124">
        <w:rPr>
          <w:sz w:val="18"/>
          <w:szCs w:val="18"/>
        </w:rPr>
        <w:t>koreatech.ac.kr</w:t>
      </w:r>
    </w:p>
    <w:p w14:paraId="51B0A3C7" w14:textId="200E9DC1" w:rsidR="001A3B3D" w:rsidRPr="005725F5" w:rsidRDefault="00941FA5" w:rsidP="00D25F65">
      <w:pPr>
        <w:pStyle w:val="Author"/>
        <w:spacing w:before="5pt" w:beforeAutospacing="1"/>
        <w:rPr>
          <w:sz w:val="18"/>
          <w:szCs w:val="18"/>
        </w:rPr>
      </w:pPr>
      <w:ins w:id="4" w:author="백형민" w:date="2022-10-02T15:00:00Z">
        <w:r w:rsidRPr="005725F5">
          <w:rPr>
            <w:sz w:val="18"/>
            <w:szCs w:val="18"/>
          </w:rPr>
          <w:t>Daniel Fernández</w:t>
        </w:r>
        <w:r w:rsidRPr="005725F5">
          <w:rPr>
            <w:sz w:val="18"/>
            <w:szCs w:val="18"/>
          </w:rPr>
          <w:br/>
        </w:r>
        <w:r w:rsidRPr="005725F5">
          <w:rPr>
            <w:i/>
            <w:sz w:val="18"/>
            <w:szCs w:val="18"/>
          </w:rPr>
          <w:t>Electrical &amp; Electronic Dept.</w:t>
        </w:r>
        <w:r w:rsidRPr="005725F5">
          <w:rPr>
            <w:sz w:val="18"/>
            <w:szCs w:val="18"/>
          </w:rPr>
          <w:br/>
        </w:r>
        <w:r w:rsidRPr="005725F5">
          <w:rPr>
            <w:i/>
            <w:sz w:val="18"/>
            <w:szCs w:val="18"/>
          </w:rPr>
          <w:t>University of Oviedo</w:t>
        </w:r>
        <w:r w:rsidRPr="005725F5">
          <w:rPr>
            <w:i/>
            <w:sz w:val="18"/>
            <w:szCs w:val="18"/>
          </w:rPr>
          <w:br/>
        </w:r>
        <w:r w:rsidRPr="005725F5">
          <w:rPr>
            <w:sz w:val="18"/>
            <w:szCs w:val="18"/>
          </w:rPr>
          <w:t>Gijón, Spain</w:t>
        </w:r>
        <w:r w:rsidRPr="005725F5">
          <w:rPr>
            <w:sz w:val="18"/>
            <w:szCs w:val="18"/>
          </w:rPr>
          <w:br/>
        </w:r>
        <w:r>
          <w:rPr>
            <w:sz w:val="18"/>
            <w:szCs w:val="18"/>
          </w:rPr>
          <w:fldChar w:fldCharType="begin"/>
        </w:r>
        <w:r>
          <w:rPr>
            <w:sz w:val="18"/>
            <w:szCs w:val="18"/>
          </w:rPr>
          <w:instrText xml:space="preserve"> HYPERLINK "mailto:</w:instrText>
        </w:r>
        <w:r w:rsidRPr="005725F5">
          <w:rPr>
            <w:sz w:val="18"/>
            <w:szCs w:val="18"/>
          </w:rPr>
          <w:instrText>fernandezalodaniel@uniovi.es</w:instrText>
        </w:r>
        <w:r>
          <w:rPr>
            <w:sz w:val="18"/>
            <w:szCs w:val="18"/>
          </w:rPr>
          <w:instrText xml:space="preserve">" </w:instrText>
        </w:r>
        <w:r>
          <w:rPr>
            <w:sz w:val="18"/>
            <w:szCs w:val="18"/>
          </w:rPr>
          <w:fldChar w:fldCharType="separate"/>
        </w:r>
        <w:r w:rsidRPr="001A3423">
          <w:rPr>
            <w:rStyle w:val="ae"/>
            <w:sz w:val="18"/>
            <w:szCs w:val="18"/>
          </w:rPr>
          <w:t>fernandezalodaniel@uniovi.es</w:t>
        </w:r>
        <w:r>
          <w:rPr>
            <w:sz w:val="18"/>
            <w:szCs w:val="18"/>
          </w:rPr>
          <w:fldChar w:fldCharType="end"/>
        </w:r>
      </w:ins>
      <w:del w:id="5" w:author="백형민" w:date="2022-10-02T15:00:00Z">
        <w:r w:rsidR="00B557BC" w:rsidRPr="005725F5" w:rsidDel="00941FA5">
          <w:rPr>
            <w:sz w:val="18"/>
            <w:szCs w:val="18"/>
          </w:rPr>
          <w:delText>David Reigosa</w:delText>
        </w:r>
        <w:r w:rsidR="00447BB9" w:rsidRPr="005725F5" w:rsidDel="00941FA5">
          <w:rPr>
            <w:sz w:val="18"/>
            <w:szCs w:val="18"/>
          </w:rPr>
          <w:br/>
        </w:r>
        <w:r w:rsidR="00131501" w:rsidRPr="005725F5" w:rsidDel="00941FA5">
          <w:rPr>
            <w:i/>
            <w:sz w:val="18"/>
            <w:szCs w:val="18"/>
          </w:rPr>
          <w:delText>Electrical &amp; Electronic Dept</w:delText>
        </w:r>
        <w:r w:rsidR="00447BB9" w:rsidRPr="005725F5" w:rsidDel="00941FA5">
          <w:rPr>
            <w:sz w:val="18"/>
            <w:szCs w:val="18"/>
          </w:rPr>
          <w:br/>
        </w:r>
        <w:r w:rsidR="00131501" w:rsidRPr="005725F5" w:rsidDel="00941FA5">
          <w:rPr>
            <w:i/>
            <w:sz w:val="18"/>
            <w:szCs w:val="18"/>
          </w:rPr>
          <w:delText>University of Oviedo</w:delText>
        </w:r>
        <w:r w:rsidR="00447BB9" w:rsidRPr="005725F5" w:rsidDel="00941FA5">
          <w:rPr>
            <w:i/>
            <w:sz w:val="18"/>
            <w:szCs w:val="18"/>
          </w:rPr>
          <w:br/>
        </w:r>
        <w:r w:rsidR="00131501" w:rsidRPr="005725F5" w:rsidDel="00941FA5">
          <w:rPr>
            <w:sz w:val="18"/>
            <w:szCs w:val="18"/>
          </w:rPr>
          <w:delText>Gijon</w:delText>
        </w:r>
        <w:r w:rsidR="00447BB9" w:rsidRPr="005725F5" w:rsidDel="00941FA5">
          <w:rPr>
            <w:sz w:val="18"/>
            <w:szCs w:val="18"/>
          </w:rPr>
          <w:delText xml:space="preserve">, </w:delText>
        </w:r>
        <w:r w:rsidR="00131501" w:rsidRPr="005725F5" w:rsidDel="00941FA5">
          <w:rPr>
            <w:sz w:val="18"/>
            <w:szCs w:val="18"/>
          </w:rPr>
          <w:delText>Spain</w:delText>
        </w:r>
        <w:r w:rsidR="00447BB9" w:rsidRPr="005725F5" w:rsidDel="00941FA5">
          <w:rPr>
            <w:sz w:val="18"/>
            <w:szCs w:val="18"/>
          </w:rPr>
          <w:br/>
        </w:r>
        <w:r w:rsidR="00131501" w:rsidRPr="005725F5" w:rsidDel="00941FA5">
          <w:rPr>
            <w:sz w:val="18"/>
            <w:szCs w:val="18"/>
          </w:rPr>
          <w:delText>diazdavid@uniovi.es</w:delText>
        </w:r>
      </w:del>
      <w:r w:rsidR="00BD670B" w:rsidRPr="005725F5">
        <w:rPr>
          <w:sz w:val="18"/>
          <w:szCs w:val="18"/>
        </w:rPr>
        <w:br w:type="column"/>
      </w:r>
      <w:r w:rsidR="00B557BC" w:rsidRPr="005725F5">
        <w:rPr>
          <w:sz w:val="18"/>
          <w:szCs w:val="18"/>
        </w:rPr>
        <w:t>Diego F. Laborda</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dflaborda@uniovi.es</w:t>
      </w:r>
    </w:p>
    <w:p w14:paraId="25F107B8" w14:textId="661F01C2" w:rsidR="00A25C24" w:rsidRDefault="00941FA5" w:rsidP="00D25F65">
      <w:pPr>
        <w:pStyle w:val="Author"/>
        <w:spacing w:before="5pt" w:beforeAutospacing="1"/>
        <w:rPr>
          <w:sz w:val="18"/>
          <w:szCs w:val="18"/>
        </w:rPr>
      </w:pPr>
      <w:ins w:id="6" w:author="백형민" w:date="2022-10-02T15:00:00Z">
        <w:r w:rsidRPr="005725F5">
          <w:rPr>
            <w:sz w:val="18"/>
            <w:szCs w:val="18"/>
          </w:rPr>
          <w:t>David Reigosa</w:t>
        </w:r>
        <w:r w:rsidRPr="005725F5">
          <w:rPr>
            <w:sz w:val="18"/>
            <w:szCs w:val="18"/>
          </w:rPr>
          <w:br/>
        </w:r>
        <w:r w:rsidRPr="005725F5">
          <w:rPr>
            <w:i/>
            <w:sz w:val="18"/>
            <w:szCs w:val="18"/>
          </w:rPr>
          <w:t>Electrical &amp; Electronic Dept</w:t>
        </w:r>
        <w:r w:rsidRPr="005725F5">
          <w:rPr>
            <w:sz w:val="18"/>
            <w:szCs w:val="18"/>
          </w:rPr>
          <w:br/>
        </w:r>
        <w:r w:rsidRPr="005725F5">
          <w:rPr>
            <w:i/>
            <w:sz w:val="18"/>
            <w:szCs w:val="18"/>
          </w:rPr>
          <w:t>University of Oviedo</w:t>
        </w:r>
        <w:r w:rsidRPr="005725F5">
          <w:rPr>
            <w:i/>
            <w:sz w:val="18"/>
            <w:szCs w:val="18"/>
          </w:rPr>
          <w:br/>
        </w:r>
        <w:r w:rsidRPr="005725F5">
          <w:rPr>
            <w:sz w:val="18"/>
            <w:szCs w:val="18"/>
          </w:rPr>
          <w:t>Gijon, Spain</w:t>
        </w:r>
        <w:r w:rsidRPr="005725F5">
          <w:rPr>
            <w:sz w:val="18"/>
            <w:szCs w:val="18"/>
          </w:rPr>
          <w:br/>
          <w:t>diazdavid@uniovi.es</w:t>
        </w:r>
      </w:ins>
      <w:del w:id="7" w:author="백형민" w:date="2022-10-02T15:00:00Z">
        <w:r w:rsidR="00B557BC" w:rsidRPr="005725F5" w:rsidDel="00941FA5">
          <w:rPr>
            <w:sz w:val="18"/>
            <w:szCs w:val="18"/>
          </w:rPr>
          <w:delText>Fernando Briz</w:delText>
        </w:r>
        <w:r w:rsidR="00447BB9" w:rsidRPr="005725F5" w:rsidDel="00941FA5">
          <w:rPr>
            <w:sz w:val="18"/>
            <w:szCs w:val="18"/>
          </w:rPr>
          <w:br/>
        </w:r>
        <w:r w:rsidR="00131501" w:rsidRPr="005725F5" w:rsidDel="00941FA5">
          <w:rPr>
            <w:i/>
            <w:sz w:val="18"/>
            <w:szCs w:val="18"/>
          </w:rPr>
          <w:delText>Electrical &amp; Electronic Dept</w:delText>
        </w:r>
        <w:r w:rsidR="00447BB9" w:rsidRPr="005725F5" w:rsidDel="00941FA5">
          <w:rPr>
            <w:sz w:val="18"/>
            <w:szCs w:val="18"/>
          </w:rPr>
          <w:br/>
        </w:r>
        <w:r w:rsidR="00131501" w:rsidRPr="005725F5" w:rsidDel="00941FA5">
          <w:rPr>
            <w:i/>
            <w:sz w:val="18"/>
            <w:szCs w:val="18"/>
          </w:rPr>
          <w:delText>University of Oviedo</w:delText>
        </w:r>
        <w:r w:rsidR="00447BB9" w:rsidRPr="005725F5" w:rsidDel="00941FA5">
          <w:rPr>
            <w:i/>
            <w:sz w:val="18"/>
            <w:szCs w:val="18"/>
          </w:rPr>
          <w:br/>
        </w:r>
        <w:r w:rsidR="00131501" w:rsidRPr="005725F5" w:rsidDel="00941FA5">
          <w:rPr>
            <w:sz w:val="18"/>
            <w:szCs w:val="18"/>
          </w:rPr>
          <w:delText>Gijón, Spain</w:delText>
        </w:r>
        <w:r w:rsidR="00447BB9" w:rsidRPr="005725F5" w:rsidDel="00941FA5">
          <w:rPr>
            <w:sz w:val="18"/>
            <w:szCs w:val="18"/>
          </w:rPr>
          <w:br/>
        </w:r>
        <w:r w:rsidR="00131501" w:rsidRPr="005725F5" w:rsidDel="00941FA5">
          <w:rPr>
            <w:sz w:val="18"/>
            <w:szCs w:val="18"/>
          </w:rPr>
          <w:delText>fernando@isa.uniovi.es</w:delText>
        </w:r>
      </w:del>
    </w:p>
    <w:p w14:paraId="51B0A3C8" w14:textId="789B2026" w:rsidR="001A3B3D" w:rsidRDefault="00A25C24" w:rsidP="00D25F65">
      <w:pPr>
        <w:pStyle w:val="Author"/>
        <w:spacing w:before="5pt" w:beforeAutospacing="1"/>
        <w:rPr>
          <w:ins w:id="8" w:author="백형민" w:date="2022-10-02T14:59:00Z"/>
          <w:sz w:val="18"/>
          <w:szCs w:val="18"/>
        </w:rPr>
      </w:pPr>
      <w:r w:rsidRPr="0088250D">
        <w:rPr>
          <w:b/>
        </w:rPr>
        <w:t>Post Conference Paper</w:t>
      </w:r>
      <w:r w:rsidR="00BD670B" w:rsidRPr="005725F5">
        <w:rPr>
          <w:sz w:val="18"/>
          <w:szCs w:val="18"/>
        </w:rPr>
        <w:br w:type="column"/>
      </w:r>
      <w:del w:id="9" w:author="백형민" w:date="2022-10-02T15:01:00Z">
        <w:r w:rsidR="00B557BC" w:rsidRPr="005725F5" w:rsidDel="00941FA5">
          <w:rPr>
            <w:sz w:val="18"/>
            <w:szCs w:val="18"/>
          </w:rPr>
          <w:delText>Daniel Fernández</w:delText>
        </w:r>
      </w:del>
      <w:ins w:id="10" w:author="백형민" w:date="2022-10-02T15:01:00Z">
        <w:r w:rsidR="00941FA5">
          <w:rPr>
            <w:sz w:val="18"/>
            <w:szCs w:val="18"/>
          </w:rPr>
          <w:t>Hyeongm</w:t>
        </w:r>
      </w:ins>
      <w:ins w:id="11" w:author="백형민" w:date="2022-10-02T15:03:00Z">
        <w:r w:rsidR="00941FA5">
          <w:rPr>
            <w:sz w:val="18"/>
            <w:szCs w:val="18"/>
          </w:rPr>
          <w:t>ee</w:t>
        </w:r>
      </w:ins>
      <w:ins w:id="12" w:author="백형민" w:date="2022-10-02T15:01:00Z">
        <w:r w:rsidR="00941FA5">
          <w:rPr>
            <w:sz w:val="18"/>
            <w:szCs w:val="18"/>
          </w:rPr>
          <w:t>n Baik</w:t>
        </w:r>
      </w:ins>
      <w:r w:rsidR="001A3B3D" w:rsidRPr="005725F5">
        <w:rPr>
          <w:sz w:val="18"/>
          <w:szCs w:val="18"/>
        </w:rPr>
        <w:br/>
      </w:r>
      <w:r w:rsidR="007A292E" w:rsidRPr="005725F5">
        <w:rPr>
          <w:i/>
          <w:sz w:val="18"/>
          <w:szCs w:val="18"/>
        </w:rPr>
        <w:t>Electrical &amp; Electronic Dept.</w:t>
      </w:r>
      <w:r w:rsidR="001A3B3D" w:rsidRPr="005725F5">
        <w:rPr>
          <w:sz w:val="18"/>
          <w:szCs w:val="18"/>
        </w:rPr>
        <w:br/>
      </w:r>
      <w:del w:id="13" w:author="백형민" w:date="2022-10-02T15:13:00Z">
        <w:r w:rsidR="00131501" w:rsidRPr="005725F5" w:rsidDel="00E97F00">
          <w:rPr>
            <w:i/>
            <w:sz w:val="18"/>
            <w:szCs w:val="18"/>
          </w:rPr>
          <w:delText xml:space="preserve">University of </w:delText>
        </w:r>
      </w:del>
      <w:del w:id="14" w:author="백형민" w:date="2022-10-02T15:07:00Z">
        <w:r w:rsidR="00131501" w:rsidRPr="005725F5" w:rsidDel="00941FA5">
          <w:rPr>
            <w:i/>
            <w:sz w:val="18"/>
            <w:szCs w:val="18"/>
          </w:rPr>
          <w:delText>Oviedo</w:delText>
        </w:r>
      </w:del>
      <w:ins w:id="15" w:author="백형민" w:date="2022-10-02T15:13:00Z">
        <w:r w:rsidR="00E97F00">
          <w:rPr>
            <w:i/>
            <w:sz w:val="18"/>
            <w:szCs w:val="18"/>
          </w:rPr>
          <w:t>Yonsei University</w:t>
        </w:r>
      </w:ins>
      <w:r w:rsidR="001A3B3D" w:rsidRPr="005725F5">
        <w:rPr>
          <w:i/>
          <w:sz w:val="18"/>
          <w:szCs w:val="18"/>
        </w:rPr>
        <w:br/>
      </w:r>
      <w:ins w:id="16" w:author="백형민" w:date="2022-10-02T15:15:00Z">
        <w:r w:rsidR="00E97F00">
          <w:rPr>
            <w:sz w:val="18"/>
            <w:szCs w:val="18"/>
          </w:rPr>
          <w:t xml:space="preserve">Seoul, </w:t>
        </w:r>
      </w:ins>
      <w:del w:id="17" w:author="백형민" w:date="2022-10-02T15:14:00Z">
        <w:r w:rsidR="00131501" w:rsidRPr="005725F5" w:rsidDel="00E97F00">
          <w:rPr>
            <w:sz w:val="18"/>
            <w:szCs w:val="18"/>
          </w:rPr>
          <w:delText>Gijón, Spain</w:delText>
        </w:r>
      </w:del>
      <w:ins w:id="18" w:author="백형민" w:date="2022-10-02T15:14:00Z">
        <w:r w:rsidR="00E97F00">
          <w:rPr>
            <w:sz w:val="18"/>
            <w:szCs w:val="18"/>
          </w:rPr>
          <w:t>Republic of Korea</w:t>
        </w:r>
      </w:ins>
      <w:r w:rsidR="001A3B3D" w:rsidRPr="005725F5">
        <w:rPr>
          <w:sz w:val="18"/>
          <w:szCs w:val="18"/>
        </w:rPr>
        <w:br/>
      </w:r>
      <w:ins w:id="19" w:author="백형민" w:date="2022-10-02T15:16:00Z">
        <w:r w:rsidR="00E97F00">
          <w:rPr>
            <w:sz w:val="18"/>
            <w:szCs w:val="18"/>
          </w:rPr>
          <w:fldChar w:fldCharType="begin"/>
        </w:r>
        <w:r w:rsidR="00E97F00">
          <w:rPr>
            <w:sz w:val="18"/>
            <w:szCs w:val="18"/>
          </w:rPr>
          <w:instrText xml:space="preserve"> HYPERLINK "mailto:</w:instrText>
        </w:r>
        <w:r w:rsidR="00E97F00" w:rsidRPr="00E97F00">
          <w:rPr>
            <w:sz w:val="18"/>
            <w:szCs w:val="18"/>
            <w:rPrChange w:id="20" w:author="백형민" w:date="2022-10-02T15:16:00Z">
              <w:rPr>
                <w:rStyle w:val="ae"/>
                <w:sz w:val="18"/>
                <w:szCs w:val="18"/>
              </w:rPr>
            </w:rPrChange>
          </w:rPr>
          <w:instrText>hmbaik97@gmail.com</w:instrText>
        </w:r>
        <w:r w:rsidR="00E97F00">
          <w:rPr>
            <w:sz w:val="18"/>
            <w:szCs w:val="18"/>
          </w:rPr>
          <w:instrText xml:space="preserve">" </w:instrText>
        </w:r>
        <w:r w:rsidR="00E97F00">
          <w:rPr>
            <w:sz w:val="18"/>
            <w:szCs w:val="18"/>
          </w:rPr>
          <w:fldChar w:fldCharType="separate"/>
        </w:r>
        <w:r w:rsidR="00E97F00" w:rsidRPr="00E97F00">
          <w:rPr>
            <w:rStyle w:val="ae"/>
            <w:sz w:val="18"/>
            <w:szCs w:val="18"/>
          </w:rPr>
          <w:t>hmbaik97@gmail.com</w:t>
        </w:r>
        <w:r w:rsidR="00E97F00">
          <w:rPr>
            <w:sz w:val="18"/>
            <w:szCs w:val="18"/>
          </w:rPr>
          <w:fldChar w:fldCharType="end"/>
        </w:r>
      </w:ins>
    </w:p>
    <w:p w14:paraId="378782F3" w14:textId="77777777" w:rsidR="00941FA5" w:rsidRDefault="00941FA5" w:rsidP="00941FA5">
      <w:pPr>
        <w:pStyle w:val="Author"/>
        <w:spacing w:before="5pt" w:beforeAutospacing="1"/>
        <w:rPr>
          <w:ins w:id="21" w:author="백형민" w:date="2022-10-02T14:59:00Z"/>
          <w:sz w:val="18"/>
          <w:szCs w:val="18"/>
        </w:rPr>
      </w:pPr>
      <w:ins w:id="22" w:author="백형민" w:date="2022-10-02T14:59:00Z">
        <w:r w:rsidRPr="005725F5">
          <w:rPr>
            <w:sz w:val="18"/>
            <w:szCs w:val="18"/>
          </w:rPr>
          <w:t>Fernando Briz</w:t>
        </w:r>
        <w:r w:rsidRPr="005725F5">
          <w:rPr>
            <w:sz w:val="18"/>
            <w:szCs w:val="18"/>
          </w:rPr>
          <w:br/>
        </w:r>
        <w:r w:rsidRPr="005725F5">
          <w:rPr>
            <w:i/>
            <w:sz w:val="18"/>
            <w:szCs w:val="18"/>
          </w:rPr>
          <w:t>Electrical &amp; Electronic Dept</w:t>
        </w:r>
        <w:r w:rsidRPr="005725F5">
          <w:rPr>
            <w:sz w:val="18"/>
            <w:szCs w:val="18"/>
          </w:rPr>
          <w:br/>
        </w:r>
        <w:r w:rsidRPr="005725F5">
          <w:rPr>
            <w:i/>
            <w:sz w:val="18"/>
            <w:szCs w:val="18"/>
          </w:rPr>
          <w:t>University of Oviedo</w:t>
        </w:r>
        <w:r w:rsidRPr="005725F5">
          <w:rPr>
            <w:i/>
            <w:sz w:val="18"/>
            <w:szCs w:val="18"/>
          </w:rPr>
          <w:br/>
        </w:r>
        <w:r w:rsidRPr="005725F5">
          <w:rPr>
            <w:sz w:val="18"/>
            <w:szCs w:val="18"/>
          </w:rPr>
          <w:t>Gijón, Spain</w:t>
        </w:r>
        <w:r w:rsidRPr="005725F5">
          <w:rPr>
            <w:sz w:val="18"/>
            <w:szCs w:val="18"/>
          </w:rPr>
          <w:br/>
          <w:t>fernando@isa.uniovi.es</w:t>
        </w:r>
      </w:ins>
    </w:p>
    <w:p w14:paraId="6D189D90" w14:textId="77777777" w:rsidR="00941FA5" w:rsidRPr="005725F5" w:rsidRDefault="00941FA5" w:rsidP="00D25F65">
      <w:pPr>
        <w:pStyle w:val="Author"/>
        <w:spacing w:before="5pt" w:beforeAutospacing="1"/>
        <w:rPr>
          <w:sz w:val="18"/>
          <w:szCs w:val="18"/>
        </w:rPr>
      </w:pPr>
    </w:p>
    <w:p w14:paraId="51B0A3CA" w14:textId="77777777" w:rsidR="009F1D79" w:rsidRPr="005725F5" w:rsidRDefault="009F1D79">
      <w:pPr>
        <w:sectPr w:rsidR="009F1D79" w:rsidRPr="005725F5" w:rsidSect="00F025F1">
          <w:type w:val="continuous"/>
          <w:pgSz w:w="595.30pt" w:h="841.90pt" w:code="9"/>
          <w:pgMar w:top="22.50pt" w:right="44.65pt" w:bottom="72pt" w:left="44.65pt" w:header="36pt" w:footer="36pt" w:gutter="0pt"/>
          <w:cols w:num="3" w:space="36pt"/>
          <w:docGrid w:linePitch="360"/>
        </w:sectPr>
      </w:pPr>
    </w:p>
    <w:p w14:paraId="51B0A3CB" w14:textId="77777777" w:rsidR="009303D9" w:rsidRPr="005725F5" w:rsidRDefault="00BD670B">
      <w:pPr>
        <w:sectPr w:rsidR="009303D9" w:rsidRPr="005725F5" w:rsidSect="00F025F1">
          <w:type w:val="continuous"/>
          <w:pgSz w:w="595.30pt" w:h="841.90pt" w:code="9"/>
          <w:pgMar w:top="22.50pt" w:right="44.65pt" w:bottom="72pt" w:left="44.65pt" w:header="36pt" w:footer="36pt" w:gutter="0pt"/>
          <w:cols w:num="3" w:space="36pt"/>
          <w:docGrid w:linePitch="360"/>
        </w:sectPr>
      </w:pPr>
      <w:r w:rsidRPr="005725F5">
        <w:br w:type="column"/>
      </w:r>
    </w:p>
    <w:p w14:paraId="5558B69E" w14:textId="3EDDA976" w:rsidR="00A25C24" w:rsidRDefault="00A25C24" w:rsidP="00972203">
      <w:pPr>
        <w:pStyle w:val="Abstract"/>
        <w:rPr>
          <w:i/>
          <w:iCs/>
        </w:rPr>
        <w:sectPr w:rsidR="00A25C24" w:rsidSect="003B4E04">
          <w:type w:val="continuous"/>
          <w:pgSz w:w="595.30pt" w:h="841.90pt" w:code="9"/>
          <w:pgMar w:top="54pt" w:right="45.35pt" w:bottom="72pt" w:left="45.35pt" w:header="36pt" w:footer="36pt" w:gutter="0pt"/>
          <w:cols w:num="2" w:space="18pt"/>
          <w:docGrid w:linePitch="360"/>
        </w:sectPr>
      </w:pPr>
    </w:p>
    <w:p w14:paraId="51B0A3CC" w14:textId="70638C8F" w:rsidR="004D72B5" w:rsidRPr="005725F5" w:rsidRDefault="009303D9" w:rsidP="00972203">
      <w:pPr>
        <w:pStyle w:val="Abstract"/>
        <w:rPr>
          <w:i/>
          <w:iCs/>
        </w:rPr>
      </w:pPr>
      <w:r w:rsidRPr="005725F5">
        <w:rPr>
          <w:i/>
          <w:iCs/>
        </w:rPr>
        <w:t>Abstract</w:t>
      </w:r>
      <w:r w:rsidRPr="005725F5">
        <w:t>—</w:t>
      </w:r>
      <w:r w:rsidR="00683979">
        <w:rPr>
          <w:color w:val="FF0000"/>
        </w:rPr>
        <w:t xml:space="preserve"> Precise </w:t>
      </w:r>
      <w:del w:id="23" w:author="DANIEL FERNANDEZ ALONSO" w:date="2022-09-06T15:44:00Z">
        <w:r w:rsidR="00683979" w:rsidDel="0060759A">
          <w:rPr>
            <w:color w:val="FF0000"/>
          </w:rPr>
          <w:delText xml:space="preserve">prediction </w:delText>
        </w:r>
      </w:del>
      <w:ins w:id="24" w:author="DANIEL FERNANDEZ ALONSO" w:date="2022-09-06T15:44:00Z">
        <w:r w:rsidR="0060759A">
          <w:rPr>
            <w:color w:val="FF0000"/>
          </w:rPr>
          <w:t xml:space="preserve">measurement/estimation </w:t>
        </w:r>
      </w:ins>
      <w:r w:rsidR="00683979">
        <w:rPr>
          <w:color w:val="FF0000"/>
        </w:rPr>
        <w:t>of rot</w:t>
      </w:r>
      <w:ins w:id="25" w:author="DANIEL FERNANDEZ ALONSO" w:date="2022-09-06T15:45:00Z">
        <w:r w:rsidR="00B10EAA">
          <w:rPr>
            <w:color w:val="FF0000"/>
          </w:rPr>
          <w:t>ary</w:t>
        </w:r>
      </w:ins>
      <w:del w:id="26" w:author="DANIEL FERNANDEZ ALONSO" w:date="2022-09-06T15:44:00Z">
        <w:r w:rsidR="00683979" w:rsidDel="00576AB7">
          <w:rPr>
            <w:color w:val="FF0000"/>
          </w:rPr>
          <w:delText>ary</w:delText>
        </w:r>
      </w:del>
      <w:r w:rsidR="00683979">
        <w:rPr>
          <w:color w:val="FF0000"/>
        </w:rPr>
        <w:t xml:space="preserve"> </w:t>
      </w:r>
      <w:ins w:id="27" w:author="DANIEL FERNANDEZ ALONSO" w:date="2022-09-06T15:44:00Z">
        <w:r w:rsidR="00576AB7">
          <w:rPr>
            <w:color w:val="FF0000"/>
          </w:rPr>
          <w:t xml:space="preserve">position </w:t>
        </w:r>
      </w:ins>
      <w:r w:rsidR="00683979">
        <w:rPr>
          <w:color w:val="FF0000"/>
        </w:rPr>
        <w:t xml:space="preserve">is essential for the control of AC electric machines. </w:t>
      </w:r>
      <w:del w:id="28" w:author="DANIEL FERNANDEZ ALONSO" w:date="2022-09-06T15:46:00Z">
        <w:r w:rsidR="00683979" w:rsidDel="007436C5">
          <w:rPr>
            <w:color w:val="FF0000"/>
          </w:rPr>
          <w:delText>To reach accurate</w:delText>
        </w:r>
      </w:del>
      <w:ins w:id="29" w:author="DANIEL FERNANDEZ ALONSO" w:date="2022-09-06T15:46:00Z">
        <w:r w:rsidR="007436C5">
          <w:rPr>
            <w:color w:val="FF0000"/>
          </w:rPr>
          <w:t>Accurate</w:t>
        </w:r>
      </w:ins>
      <w:r w:rsidR="00683979">
        <w:rPr>
          <w:color w:val="FF0000"/>
        </w:rPr>
        <w:t xml:space="preserve"> measurement of angular position</w:t>
      </w:r>
      <w:ins w:id="30" w:author="DANIEL FERNANDEZ ALONSO" w:date="2022-09-06T15:48:00Z">
        <w:r w:rsidR="0087500B">
          <w:rPr>
            <w:color w:val="FF0000"/>
          </w:rPr>
          <w:t xml:space="preserve"> in industry applications</w:t>
        </w:r>
      </w:ins>
      <w:del w:id="31" w:author="DANIEL FERNANDEZ ALONSO" w:date="2022-09-06T15:46:00Z">
        <w:r w:rsidR="00683979" w:rsidDel="00CD4704">
          <w:rPr>
            <w:color w:val="FF0000"/>
          </w:rPr>
          <w:delText>,</w:delText>
        </w:r>
      </w:del>
      <w:ins w:id="32" w:author="DANIEL FERNANDEZ ALONSO" w:date="2022-09-06T15:47:00Z">
        <w:r w:rsidR="00CD4704">
          <w:rPr>
            <w:color w:val="FF0000"/>
          </w:rPr>
          <w:t xml:space="preserve"> i</w:t>
        </w:r>
        <w:del w:id="33" w:author="백형민" w:date="2022-10-02T14:57:00Z">
          <w:r w:rsidR="00CD4704" w:rsidDel="008371E3">
            <w:rPr>
              <w:color w:val="FF0000"/>
            </w:rPr>
            <w:delText xml:space="preserve"> </w:delText>
          </w:r>
        </w:del>
        <w:r w:rsidR="00CD4704">
          <w:rPr>
            <w:color w:val="FF0000"/>
          </w:rPr>
          <w:t>s typically accomplished using</w:t>
        </w:r>
      </w:ins>
      <w:r w:rsidR="00683979">
        <w:rPr>
          <w:color w:val="FF0000"/>
        </w:rPr>
        <w:t xml:space="preserve"> </w:t>
      </w:r>
      <w:r w:rsidR="00A05BD1">
        <w:rPr>
          <w:color w:val="FF0000"/>
        </w:rPr>
        <w:t>en</w:t>
      </w:r>
      <w:r w:rsidR="00683979">
        <w:rPr>
          <w:color w:val="FF0000"/>
        </w:rPr>
        <w:t xml:space="preserve">coder and </w:t>
      </w:r>
      <w:r w:rsidR="00A05BD1">
        <w:rPr>
          <w:color w:val="FF0000"/>
        </w:rPr>
        <w:t>re</w:t>
      </w:r>
      <w:r w:rsidR="00683979">
        <w:rPr>
          <w:color w:val="FF0000"/>
        </w:rPr>
        <w:t>solvers</w:t>
      </w:r>
      <w:del w:id="34" w:author="DANIEL FERNANDEZ ALONSO" w:date="2022-09-06T15:48:00Z">
        <w:r w:rsidR="00683979" w:rsidDel="00FB2867">
          <w:rPr>
            <w:color w:val="FF0000"/>
          </w:rPr>
          <w:delText xml:space="preserve"> are the general preference in </w:delText>
        </w:r>
        <w:r w:rsidR="00BE5CB9" w:rsidDel="00FB2867">
          <w:rPr>
            <w:color w:val="FF0000"/>
          </w:rPr>
          <w:delText xml:space="preserve">the </w:delText>
        </w:r>
        <w:r w:rsidR="00683979" w:rsidDel="00FB2867">
          <w:rPr>
            <w:color w:val="FF0000"/>
          </w:rPr>
          <w:delText>industry</w:delText>
        </w:r>
      </w:del>
      <w:r w:rsidR="000D0D54" w:rsidRPr="009D7B5C">
        <w:rPr>
          <w:color w:val="FF0000"/>
        </w:rPr>
        <w:t xml:space="preserve">. Variable </w:t>
      </w:r>
      <w:r w:rsidR="00A05BD1">
        <w:rPr>
          <w:color w:val="FF0000"/>
        </w:rPr>
        <w:t>r</w:t>
      </w:r>
      <w:r w:rsidR="000D0D54" w:rsidRPr="009D7B5C">
        <w:rPr>
          <w:color w:val="FF0000"/>
        </w:rPr>
        <w:t xml:space="preserve">eluctance (VR) resolvers are a well-suited option because of their inherent robustness in harsh environments; </w:t>
      </w:r>
      <w:r w:rsidR="000D0D54" w:rsidRPr="000D0D54">
        <w:rPr>
          <w:color w:val="000000" w:themeColor="text1"/>
        </w:rPr>
        <w:t xml:space="preserve">however, they occupy a substantial percentage of the total drive cost. This paper </w:t>
      </w:r>
      <w:del w:id="35" w:author="DANIEL FERNANDEZ ALONSO" w:date="2022-09-06T15:49:00Z">
        <w:r w:rsidR="000D0D54" w:rsidRPr="009D7B5C" w:rsidDel="008355A1">
          <w:rPr>
            <w:color w:val="FF0000"/>
          </w:rPr>
          <w:delText>re</w:delText>
        </w:r>
      </w:del>
      <w:r w:rsidR="000D0D54" w:rsidRPr="009D7B5C">
        <w:rPr>
          <w:color w:val="FF0000"/>
        </w:rPr>
        <w:t xml:space="preserve">presents </w:t>
      </w:r>
      <w:r w:rsidR="000D0D54" w:rsidRPr="000D0D54">
        <w:rPr>
          <w:color w:val="000000" w:themeColor="text1"/>
        </w:rPr>
        <w:t xml:space="preserve">a </w:t>
      </w:r>
      <w:r w:rsidR="00BD3AA7" w:rsidRPr="00BD3AA7">
        <w:rPr>
          <w:color w:val="FF0000"/>
        </w:rPr>
        <w:t xml:space="preserve">novel </w:t>
      </w:r>
      <w:r w:rsidR="000D0D54" w:rsidRPr="000D0D54">
        <w:rPr>
          <w:color w:val="000000" w:themeColor="text1"/>
        </w:rPr>
        <w:t xml:space="preserve">magnetic resolver </w:t>
      </w:r>
      <w:r w:rsidR="000D0D54" w:rsidRPr="009D7B5C">
        <w:rPr>
          <w:color w:val="FF0000"/>
        </w:rPr>
        <w:t xml:space="preserve">using </w:t>
      </w:r>
      <w:r w:rsidR="000D0D54" w:rsidRPr="000D0D54">
        <w:rPr>
          <w:color w:val="000000" w:themeColor="text1"/>
        </w:rPr>
        <w:t xml:space="preserve">low-cost linear Hall-effect sensors. A series of design optimization </w:t>
      </w:r>
      <w:r w:rsidR="000D0D54">
        <w:rPr>
          <w:color w:val="000000" w:themeColor="text1"/>
        </w:rPr>
        <w:t>processes</w:t>
      </w:r>
      <w:r w:rsidR="000D0D54" w:rsidRPr="000D0D54">
        <w:rPr>
          <w:color w:val="000000" w:themeColor="text1"/>
        </w:rPr>
        <w:t xml:space="preserve"> </w:t>
      </w:r>
      <w:r w:rsidR="000D0D54" w:rsidRPr="00341CC8">
        <w:rPr>
          <w:color w:val="000000" w:themeColor="text1"/>
        </w:rPr>
        <w:t xml:space="preserve">proposed a corresponding prototype evaluated both by finite element analysis (FEA) and subsequent experiments. Two alternative mechanical designs are discussed: shaft and in-shaft types. </w:t>
      </w:r>
      <w:r w:rsidR="00116F2F" w:rsidRPr="00341CC8">
        <w:rPr>
          <w:color w:val="FF0000"/>
        </w:rPr>
        <w:t>The proposed magnetic resolver possesses the advantages of</w:t>
      </w:r>
      <w:r w:rsidR="00116F2F" w:rsidRPr="00341CC8">
        <w:rPr>
          <w:color w:val="000000" w:themeColor="text1"/>
        </w:rPr>
        <w:t xml:space="preserve"> </w:t>
      </w:r>
      <w:r w:rsidR="00116F2F" w:rsidRPr="00341CC8">
        <w:rPr>
          <w:color w:val="000000" w:themeColor="text1"/>
          <w:rPrChange w:id="36" w:author="백형민" w:date="2022-10-01T16:37:00Z">
            <w:rPr>
              <w:color w:val="000000" w:themeColor="text1"/>
              <w:highlight w:val="yellow"/>
            </w:rPr>
          </w:rPrChange>
        </w:rPr>
        <w:t>c</w:t>
      </w:r>
      <w:r w:rsidR="000D0D54" w:rsidRPr="00341CC8">
        <w:rPr>
          <w:color w:val="000000" w:themeColor="text1"/>
          <w:rPrChange w:id="37" w:author="백형민" w:date="2022-10-01T16:37:00Z">
            <w:rPr>
              <w:color w:val="000000" w:themeColor="text1"/>
              <w:highlight w:val="yellow"/>
            </w:rPr>
          </w:rPrChange>
        </w:rPr>
        <w:t>onventional encoders includ</w:t>
      </w:r>
      <w:r w:rsidR="00116F2F" w:rsidRPr="00341CC8">
        <w:rPr>
          <w:color w:val="000000" w:themeColor="text1"/>
          <w:rPrChange w:id="38" w:author="백형민" w:date="2022-10-01T16:37:00Z">
            <w:rPr>
              <w:color w:val="000000" w:themeColor="text1"/>
              <w:highlight w:val="yellow"/>
            </w:rPr>
          </w:rPrChange>
        </w:rPr>
        <w:t>ing</w:t>
      </w:r>
      <w:r w:rsidR="000D0D54" w:rsidRPr="00341CC8">
        <w:rPr>
          <w:color w:val="000000" w:themeColor="text1"/>
          <w:rPrChange w:id="39" w:author="백형민" w:date="2022-10-01T16:37:00Z">
            <w:rPr>
              <w:color w:val="000000" w:themeColor="text1"/>
              <w:highlight w:val="yellow"/>
            </w:rPr>
          </w:rPrChange>
        </w:rPr>
        <w:t xml:space="preserve"> compactness and a </w:t>
      </w:r>
      <w:proofErr w:type="gramStart"/>
      <w:r w:rsidR="000D0D54" w:rsidRPr="00341CC8">
        <w:rPr>
          <w:color w:val="000000" w:themeColor="text1"/>
          <w:rPrChange w:id="40" w:author="백형민" w:date="2022-10-01T16:37:00Z">
            <w:rPr>
              <w:color w:val="000000" w:themeColor="text1"/>
              <w:highlight w:val="yellow"/>
            </w:rPr>
          </w:rPrChange>
        </w:rPr>
        <w:t xml:space="preserve">reduced </w:t>
      </w:r>
      <w:ins w:id="41" w:author="DANIEL FERNANDEZ ALONSO" w:date="2022-09-06T15:50:00Z">
        <w:r w:rsidR="00E57383" w:rsidRPr="00341CC8">
          <w:rPr>
            <w:color w:val="000000" w:themeColor="text1"/>
            <w:rPrChange w:id="42" w:author="백형민" w:date="2022-10-01T16:37:00Z">
              <w:rPr>
                <w:color w:val="000000" w:themeColor="text1"/>
                <w:highlight w:val="yellow"/>
              </w:rPr>
            </w:rPrChange>
          </w:rPr>
          <w:t xml:space="preserve">manufacturing </w:t>
        </w:r>
      </w:ins>
      <w:r w:rsidR="000D0D54" w:rsidRPr="00341CC8">
        <w:rPr>
          <w:color w:val="000000" w:themeColor="text1"/>
          <w:rPrChange w:id="43" w:author="백형민" w:date="2022-10-01T16:37:00Z">
            <w:rPr>
              <w:color w:val="000000" w:themeColor="text1"/>
              <w:highlight w:val="yellow"/>
            </w:rPr>
          </w:rPrChange>
        </w:rPr>
        <w:t>cost</w:t>
      </w:r>
      <w:ins w:id="44" w:author="DANIEL FERNANDEZ ALONSO" w:date="2022-09-06T15:50:00Z">
        <w:r w:rsidR="00E57383" w:rsidRPr="00341CC8">
          <w:rPr>
            <w:color w:val="000000" w:themeColor="text1"/>
            <w:rPrChange w:id="45" w:author="백형민" w:date="2022-10-01T16:37:00Z">
              <w:rPr>
                <w:color w:val="000000" w:themeColor="text1"/>
                <w:highlight w:val="yellow"/>
              </w:rPr>
            </w:rPrChange>
          </w:rPr>
          <w:t>s</w:t>
        </w:r>
      </w:ins>
      <w:proofErr w:type="gramEnd"/>
      <w:r w:rsidR="00116F2F" w:rsidRPr="00341CC8">
        <w:rPr>
          <w:color w:val="000000" w:themeColor="text1"/>
          <w:rPrChange w:id="46" w:author="백형민" w:date="2022-10-01T16:37:00Z">
            <w:rPr>
              <w:color w:val="000000" w:themeColor="text1"/>
              <w:highlight w:val="yellow"/>
            </w:rPr>
          </w:rPrChange>
        </w:rPr>
        <w:t>,</w:t>
      </w:r>
      <w:r w:rsidR="000D0D54" w:rsidRPr="00341CC8">
        <w:rPr>
          <w:color w:val="000000" w:themeColor="text1"/>
          <w:rPrChange w:id="47" w:author="백형민" w:date="2022-10-01T16:37:00Z">
            <w:rPr>
              <w:color w:val="000000" w:themeColor="text1"/>
              <w:highlight w:val="yellow"/>
            </w:rPr>
          </w:rPrChange>
        </w:rPr>
        <w:t xml:space="preserve"> </w:t>
      </w:r>
      <w:r w:rsidR="000D0D54" w:rsidRPr="00341CC8">
        <w:rPr>
          <w:color w:val="FF0000"/>
          <w:rPrChange w:id="48" w:author="백형민" w:date="2022-10-01T16:37:00Z">
            <w:rPr>
              <w:color w:val="FF0000"/>
              <w:highlight w:val="yellow"/>
            </w:rPr>
          </w:rPrChange>
        </w:rPr>
        <w:t xml:space="preserve">while maintaining the </w:t>
      </w:r>
      <w:r w:rsidR="000D0D54" w:rsidRPr="00341CC8">
        <w:rPr>
          <w:color w:val="000000" w:themeColor="text1"/>
          <w:rPrChange w:id="49" w:author="백형민" w:date="2022-10-01T16:37:00Z">
            <w:rPr>
              <w:color w:val="000000" w:themeColor="text1"/>
              <w:highlight w:val="yellow"/>
            </w:rPr>
          </w:rPrChange>
        </w:rPr>
        <w:t xml:space="preserve">advantages of VR resolvers. </w:t>
      </w:r>
      <w:r w:rsidR="00116F2F" w:rsidRPr="00341CC8">
        <w:rPr>
          <w:color w:val="000000" w:themeColor="text1"/>
          <w:rPrChange w:id="50" w:author="백형민" w:date="2022-10-01T16:37:00Z">
            <w:rPr>
              <w:color w:val="000000" w:themeColor="text1"/>
              <w:highlight w:val="yellow"/>
            </w:rPr>
          </w:rPrChange>
        </w:rPr>
        <w:t>Also, t</w:t>
      </w:r>
      <w:r w:rsidR="000D0D54" w:rsidRPr="00341CC8">
        <w:rPr>
          <w:color w:val="000000" w:themeColor="text1"/>
          <w:rPrChange w:id="51" w:author="백형민" w:date="2022-10-01T16:37:00Z">
            <w:rPr>
              <w:color w:val="000000" w:themeColor="text1"/>
              <w:highlight w:val="yellow"/>
            </w:rPr>
          </w:rPrChange>
        </w:rPr>
        <w:t>he sensor is fully compatible with conventional drives</w:t>
      </w:r>
      <w:ins w:id="52" w:author="DANIEL FERNANDEZ ALONSO" w:date="2022-09-06T15:50:00Z">
        <w:r w:rsidR="00AE2274" w:rsidRPr="00341CC8">
          <w:rPr>
            <w:color w:val="000000" w:themeColor="text1"/>
            <w:rPrChange w:id="53" w:author="백형민" w:date="2022-10-01T16:37:00Z">
              <w:rPr>
                <w:color w:val="000000" w:themeColor="text1"/>
                <w:highlight w:val="yellow"/>
              </w:rPr>
            </w:rPrChange>
          </w:rPr>
          <w:t xml:space="preserve"> in electrical terms</w:t>
        </w:r>
      </w:ins>
      <w:del w:id="54" w:author="DANIEL FERNANDEZ ALONSO" w:date="2022-09-06T15:50:00Z">
        <w:r w:rsidR="000D0D54" w:rsidRPr="00341CC8" w:rsidDel="00AE2274">
          <w:rPr>
            <w:color w:val="000000" w:themeColor="text1"/>
            <w:rPrChange w:id="55" w:author="백형민" w:date="2022-10-01T16:37:00Z">
              <w:rPr>
                <w:color w:val="000000" w:themeColor="text1"/>
                <w:highlight w:val="yellow"/>
              </w:rPr>
            </w:rPrChange>
          </w:rPr>
          <w:delText>.</w:delText>
        </w:r>
      </w:del>
    </w:p>
    <w:p w14:paraId="51B0A3CD" w14:textId="55F774C6" w:rsidR="009303D9" w:rsidRPr="005725F5" w:rsidRDefault="004D72B5" w:rsidP="00972203">
      <w:pPr>
        <w:pStyle w:val="Keywords"/>
      </w:pPr>
      <w:r w:rsidRPr="005725F5">
        <w:t>Keywords—</w:t>
      </w:r>
      <w:r w:rsidR="002D5510" w:rsidRPr="005725F5">
        <w:t xml:space="preserve">Magnetic Resolver, Hall-sensor, angular position </w:t>
      </w:r>
      <w:r w:rsidR="00584161" w:rsidRPr="005725F5">
        <w:t>measurement</w:t>
      </w:r>
      <w:r w:rsidR="00822C17">
        <w:t>, angular position measurement.</w:t>
      </w:r>
    </w:p>
    <w:p w14:paraId="51B0A3CE" w14:textId="7DBF37F7" w:rsidR="009303D9" w:rsidRPr="005725F5" w:rsidRDefault="009303D9" w:rsidP="006B6B66">
      <w:pPr>
        <w:pStyle w:val="1"/>
      </w:pPr>
      <w:r w:rsidRPr="005725F5">
        <w:t xml:space="preserve">Introduction </w:t>
      </w:r>
    </w:p>
    <w:p w14:paraId="5D6E92EE" w14:textId="1B70A1C4" w:rsidR="008D29A1" w:rsidRPr="00252C45" w:rsidRDefault="008D29A1" w:rsidP="008D29A1">
      <w:pPr>
        <w:pStyle w:val="sponsors"/>
        <w:framePr w:wrap="auto" w:vAnchor="page" w:hAnchor="page" w:x="43.05pt" w:y="718.05pt"/>
        <w:ind w:firstLine="14.45pt"/>
        <w:jc w:val="both"/>
      </w:pPr>
      <w:r w:rsidRPr="00252C45">
        <w:t>This work was supported in part by the Research, Technological Development</w:t>
      </w:r>
      <w:r w:rsidR="009D7B5C">
        <w:t>,</w:t>
      </w:r>
      <w:r w:rsidRPr="00252C45">
        <w:t xml:space="preserve"> and Innovation Programs of the Spanish Ministry </w:t>
      </w:r>
      <w:r w:rsidR="009D7B5C">
        <w:t xml:space="preserve">of </w:t>
      </w:r>
      <w:r w:rsidRPr="00252C45">
        <w:t>Economy and Competitiveness, under grant MINECO-17-ENE2016-80047-R and by the Government of Asturias under project IDI/2018/000188 and FEDER funds</w:t>
      </w:r>
      <w:r w:rsidRPr="00252C45">
        <w:rPr>
          <w:iCs/>
        </w:rPr>
        <w:t>.</w:t>
      </w:r>
      <w:r w:rsidR="00B06397" w:rsidRPr="00B06397">
        <w:t xml:space="preserve"> </w:t>
      </w:r>
      <w:r w:rsidR="00B06397" w:rsidRPr="00B06397">
        <w:rPr>
          <w:iCs/>
        </w:rPr>
        <w:t xml:space="preserve">This paper was supported by </w:t>
      </w:r>
      <w:r w:rsidR="009D7B5C">
        <w:rPr>
          <w:iCs/>
        </w:rPr>
        <w:t xml:space="preserve">the </w:t>
      </w:r>
      <w:r w:rsidR="00B06397" w:rsidRPr="00B06397">
        <w:rPr>
          <w:iCs/>
        </w:rPr>
        <w:t>Education and Research promotion program of KOREATECH in 202</w:t>
      </w:r>
      <w:r w:rsidR="00B06397">
        <w:rPr>
          <w:iCs/>
        </w:rPr>
        <w:t>2</w:t>
      </w:r>
    </w:p>
    <w:p w14:paraId="649F7585" w14:textId="5F6E304E" w:rsidR="000D0D54" w:rsidRDefault="000D0D54" w:rsidP="0094360F">
      <w:pPr>
        <w:ind w:firstLine="18pt"/>
        <w:jc w:val="both"/>
        <w:rPr>
          <w:bCs/>
        </w:rPr>
      </w:pPr>
      <w:r w:rsidRPr="000D0D54">
        <w:rPr>
          <w:bCs/>
        </w:rPr>
        <w:t xml:space="preserve">Electric drives are used in a large variety of applications, including domestic, industrial, traction, aerospace, etc. Precise control of AC electric machines can be achieved by accurate measurement of the rotary position. Optical encoders (optical-based angular position sensors) and resolvers (inductive-based angular position sensors) are the most used sensors in </w:t>
      </w:r>
      <w:r w:rsidRPr="009D7B5C">
        <w:rPr>
          <w:bCs/>
          <w:color w:val="FF0000"/>
        </w:rPr>
        <w:t xml:space="preserve">the </w:t>
      </w:r>
      <w:r w:rsidRPr="000D0D54">
        <w:rPr>
          <w:bCs/>
        </w:rPr>
        <w:t xml:space="preserve">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and low weight, with a similar operation principle to a transformer but lack robustness. Magnetic angular position sensors are mainly based on Hall-effect or Giant Magnetoresistance (GMR) devices [16]-[17], </w:t>
      </w:r>
      <w:r w:rsidRPr="000D0D54">
        <w:rPr>
          <w:bCs/>
        </w:rPr>
        <w:t xml:space="preserve">commonly used in automotive applications (e.g., throttle position detection, shaft position…) [16]-[17]. Their main drawbacks are the lack of robustness, high inertia, and extra circuitry and </w:t>
      </w:r>
      <w:r w:rsidRPr="009D7B5C">
        <w:rPr>
          <w:bCs/>
          <w:color w:val="FF0000"/>
        </w:rPr>
        <w:t xml:space="preserve">space </w:t>
      </w:r>
      <w:r w:rsidRPr="000D0D54">
        <w:rPr>
          <w:bCs/>
        </w:rPr>
        <w:t xml:space="preserve">required. Additionally, their performance of accuracy is affected by offset, misalignment, or uniform </w:t>
      </w:r>
      <w:r w:rsidRPr="009D7B5C">
        <w:rPr>
          <w:bCs/>
          <w:color w:val="FF0000"/>
        </w:rPr>
        <w:t xml:space="preserve">magnetic flux distribution </w:t>
      </w:r>
      <w:r w:rsidRPr="000D0D54">
        <w:rPr>
          <w:bCs/>
        </w:rPr>
        <w:t>of the permanent magnets integrated into the rotating part.</w:t>
      </w:r>
    </w:p>
    <w:p w14:paraId="1BFC4241" w14:textId="40CBCAA7" w:rsidR="008F61AC" w:rsidDel="000A508B" w:rsidRDefault="000D0D54" w:rsidP="000A508B">
      <w:pPr>
        <w:ind w:firstLine="18pt"/>
        <w:jc w:val="both"/>
        <w:rPr>
          <w:ins w:id="56" w:author="DANIEL FERNANDEZ ALONSO" w:date="2022-09-06T15:54:00Z"/>
          <w:del w:id="57" w:author="백형민" w:date="2022-10-02T16:10:00Z"/>
          <w:bCs/>
        </w:rPr>
        <w:pPrChange w:id="58" w:author="백형민" w:date="2022-10-02T16:11:00Z">
          <w:pPr>
            <w:ind w:firstLine="18pt"/>
            <w:jc w:val="both"/>
          </w:pPr>
        </w:pPrChange>
      </w:pPr>
      <w:r w:rsidRPr="009D7B5C">
        <w:rPr>
          <w:bCs/>
          <w:color w:val="FF0000"/>
        </w:rPr>
        <w:t>In general-purpose applications</w:t>
      </w:r>
      <w:r w:rsidRPr="000D0D54">
        <w:rPr>
          <w:bCs/>
        </w:rPr>
        <w:t xml:space="preserve">, </w:t>
      </w:r>
      <w:ins w:id="59" w:author="DANIEL FERNANDEZ ALONSO" w:date="2022-09-06T15:53:00Z">
        <w:r w:rsidR="00D46774">
          <w:rPr>
            <w:bCs/>
          </w:rPr>
          <w:t>o</w:t>
        </w:r>
      </w:ins>
      <w:del w:id="60" w:author="DANIEL FERNANDEZ ALONSO" w:date="2022-09-06T15:53:00Z">
        <w:r w:rsidRPr="000D0D54" w:rsidDel="00D46774">
          <w:rPr>
            <w:bCs/>
          </w:rPr>
          <w:delText>O</w:delText>
        </w:r>
      </w:del>
      <w:r w:rsidRPr="000D0D54">
        <w:rPr>
          <w:bCs/>
        </w:rPr>
        <w:t xml:space="preserve">ptical encoders are the </w:t>
      </w:r>
      <w:r w:rsidR="00BE5CB9">
        <w:rPr>
          <w:bCs/>
        </w:rPr>
        <w:t xml:space="preserve">most </w:t>
      </w:r>
      <w:r w:rsidRPr="009D7B5C">
        <w:rPr>
          <w:bCs/>
          <w:color w:val="FF0000"/>
        </w:rPr>
        <w:t xml:space="preserve">probable </w:t>
      </w:r>
      <w:r w:rsidRPr="000D0D54">
        <w:rPr>
          <w:bCs/>
        </w:rPr>
        <w:t>selection, providing incremental or absolute angular position with relatively high precision and noise immunity, but are expensive</w:t>
      </w:r>
      <w:ins w:id="61" w:author="백형민" w:date="2022-10-02T16:11:00Z">
        <w:r w:rsidR="000A508B">
          <w:rPr>
            <w:bCs/>
          </w:rPr>
          <w:t>. Furthermore</w:t>
        </w:r>
      </w:ins>
      <w:del w:id="62" w:author="백형민" w:date="2022-10-02T16:11:00Z">
        <w:r w:rsidRPr="000D0D54" w:rsidDel="000A508B">
          <w:rPr>
            <w:bCs/>
          </w:rPr>
          <w:delText>.</w:delText>
        </w:r>
      </w:del>
      <w:ins w:id="63" w:author="DANIEL FERNANDEZ ALONSO" w:date="2022-09-06T15:54:00Z">
        <w:del w:id="64" w:author="백형민" w:date="2022-10-02T16:10:00Z">
          <w:r w:rsidR="008F61AC" w:rsidDel="000A508B">
            <w:rPr>
              <w:bCs/>
            </w:rPr>
            <w:delText>extensive</w:delText>
          </w:r>
        </w:del>
      </w:ins>
    </w:p>
    <w:p w14:paraId="6070D574" w14:textId="67767D2F" w:rsidR="000D0D54" w:rsidRDefault="000D0D54" w:rsidP="000A508B">
      <w:pPr>
        <w:ind w:firstLine="18pt"/>
        <w:jc w:val="both"/>
        <w:rPr>
          <w:bCs/>
        </w:rPr>
      </w:pPr>
      <w:del w:id="65" w:author="백형민" w:date="2022-10-02T16:11:00Z">
        <w:r w:rsidRPr="000D0D54" w:rsidDel="000A508B">
          <w:rPr>
            <w:bCs/>
          </w:rPr>
          <w:delText xml:space="preserve"> </w:delText>
        </w:r>
      </w:del>
      <w:ins w:id="66" w:author="백형민" w:date="2022-10-02T16:11:00Z">
        <w:r w:rsidR="000A508B">
          <w:rPr>
            <w:bCs/>
          </w:rPr>
          <w:t>, t</w:t>
        </w:r>
      </w:ins>
      <w:del w:id="67" w:author="백형민" w:date="2022-10-02T16:11:00Z">
        <w:r w:rsidRPr="000D0D54" w:rsidDel="000A508B">
          <w:rPr>
            <w:bCs/>
          </w:rPr>
          <w:delText>T</w:delText>
        </w:r>
      </w:del>
      <w:r w:rsidRPr="000D0D54">
        <w:rPr>
          <w:bCs/>
        </w:rPr>
        <w:t xml:space="preserve">hey often </w:t>
      </w:r>
      <w:r w:rsidRPr="009D7B5C">
        <w:rPr>
          <w:bCs/>
          <w:color w:val="FF0000"/>
        </w:rPr>
        <w:t xml:space="preserve">exhibit </w:t>
      </w:r>
      <w:r w:rsidRPr="000D0D54">
        <w:rPr>
          <w:bCs/>
        </w:rPr>
        <w:t xml:space="preserve">a restricted </w:t>
      </w:r>
      <w:r w:rsidRPr="00BE5CB9">
        <w:rPr>
          <w:bCs/>
          <w:color w:val="FF0000"/>
        </w:rPr>
        <w:t xml:space="preserve">range of operating temperature and a lack of capability to </w:t>
      </w:r>
      <w:r w:rsidRPr="000D0D54">
        <w:rPr>
          <w:bCs/>
        </w:rPr>
        <w:t>endure shock and vibration in contrast to resolvers.</w:t>
      </w:r>
    </w:p>
    <w:p w14:paraId="63C65F23" w14:textId="48AC0626" w:rsidR="009D7B5C" w:rsidRDefault="009D7B5C" w:rsidP="00F8742D">
      <w:pPr>
        <w:pStyle w:val="PARA"/>
        <w:ind w:firstLineChars="150" w:firstLine="15pt"/>
        <w:rPr>
          <w:rFonts w:eastAsia="SimSun" w:cs="Times New Roman"/>
          <w:bCs/>
          <w:spacing w:val="0"/>
        </w:rPr>
      </w:pPr>
      <w:r w:rsidRPr="009D7B5C">
        <w:rPr>
          <w:rFonts w:eastAsia="SimSun" w:cs="Times New Roman"/>
          <w:bCs/>
          <w:color w:val="FF0000"/>
          <w:spacing w:val="0"/>
        </w:rPr>
        <w:t xml:space="preserve">Resolvers inherently provide the absolute position with credible precision in various circumstances: high vibration, shock, an extensive region of operating temperatures, and high </w:t>
      </w:r>
      <w:r w:rsidR="00F10D79">
        <w:rPr>
          <w:rFonts w:eastAsia="SimSun" w:cs="Times New Roman"/>
          <w:bCs/>
          <w:color w:val="FF0000"/>
          <w:spacing w:val="0"/>
        </w:rPr>
        <w:t>speed of</w:t>
      </w:r>
      <w:r w:rsidRPr="009D7B5C">
        <w:rPr>
          <w:rFonts w:eastAsia="SimSun" w:cs="Times New Roman"/>
          <w:bCs/>
          <w:color w:val="FF0000"/>
          <w:spacing w:val="0"/>
        </w:rPr>
        <w:t xml:space="preserve"> </w:t>
      </w:r>
      <w:r w:rsidR="00F10D79">
        <w:rPr>
          <w:rFonts w:eastAsia="SimSun" w:cs="Times New Roman"/>
          <w:bCs/>
          <w:color w:val="FF0000"/>
          <w:spacing w:val="0"/>
        </w:rPr>
        <w:t>rotation</w:t>
      </w:r>
      <w:r w:rsidRPr="009D7B5C">
        <w:rPr>
          <w:rFonts w:eastAsia="SimSun" w:cs="Times New Roman"/>
          <w:bCs/>
          <w:spacing w:val="0"/>
        </w:rPr>
        <w:t xml:space="preserve">. Resolvers can be brushless wound field (WF) [8], brushed (in disuse), or variable reluctance (VR) [9]-[10]. A brushless resolver is a </w:t>
      </w:r>
      <w:r w:rsidRPr="009D7B5C">
        <w:rPr>
          <w:rFonts w:eastAsia="SimSun" w:cs="Times New Roman"/>
          <w:bCs/>
          <w:color w:val="FF0000"/>
          <w:spacing w:val="0"/>
        </w:rPr>
        <w:t xml:space="preserve">rotary </w:t>
      </w:r>
      <w:r w:rsidRPr="009D7B5C">
        <w:rPr>
          <w:rFonts w:eastAsia="SimSun" w:cs="Times New Roman"/>
          <w:bCs/>
          <w:spacing w:val="0"/>
        </w:rPr>
        <w:t xml:space="preserve">transformer, whose primary windings are stationary and secondary windings rotate, excited by AC voltage to maintain magnetic coupling with the rotor winding even at </w:t>
      </w:r>
      <w:r w:rsidRPr="009D7B5C">
        <w:rPr>
          <w:rFonts w:eastAsia="SimSun" w:cs="Times New Roman"/>
          <w:bCs/>
          <w:color w:val="FF0000"/>
          <w:spacing w:val="0"/>
        </w:rPr>
        <w:t xml:space="preserve">a standstill </w:t>
      </w:r>
      <w:r w:rsidRPr="009D7B5C">
        <w:rPr>
          <w:rFonts w:eastAsia="SimSun" w:cs="Times New Roman"/>
          <w:bCs/>
          <w:spacing w:val="0"/>
        </w:rPr>
        <w:t xml:space="preserve">[8]. An AC voltage is induced in the output winding (stator), </w:t>
      </w:r>
      <w:r w:rsidRPr="009D7B5C">
        <w:rPr>
          <w:rFonts w:eastAsia="SimSun" w:cs="Times New Roman"/>
          <w:bCs/>
          <w:color w:val="FF0000"/>
          <w:spacing w:val="0"/>
        </w:rPr>
        <w:t xml:space="preserve">modulated </w:t>
      </w:r>
      <w:r w:rsidRPr="009D7B5C">
        <w:rPr>
          <w:rFonts w:eastAsia="SimSun" w:cs="Times New Roman"/>
          <w:bCs/>
          <w:spacing w:val="0"/>
        </w:rPr>
        <w:t>by the rotor position.</w:t>
      </w:r>
      <w:r w:rsidR="00F50A52">
        <w:rPr>
          <w:rFonts w:eastAsia="SimSun" w:cs="Times New Roman"/>
          <w:bCs/>
          <w:spacing w:val="0"/>
        </w:rPr>
        <w:t xml:space="preserve"> </w:t>
      </w:r>
      <w:r w:rsidR="00F50A52" w:rsidRPr="00F50A52">
        <w:rPr>
          <w:rFonts w:eastAsia="SimSun" w:cs="Times New Roman"/>
          <w:bCs/>
          <w:color w:val="FF0000"/>
          <w:spacing w:val="0"/>
        </w:rPr>
        <w:t xml:space="preserve">Brushes or rotary transformer is needless since </w:t>
      </w:r>
      <w:r w:rsidRPr="00F50A52">
        <w:rPr>
          <w:rFonts w:eastAsia="SimSun" w:cs="Times New Roman"/>
          <w:bCs/>
          <w:color w:val="FF0000"/>
          <w:spacing w:val="0"/>
        </w:rPr>
        <w:t xml:space="preserve">VR resolvers include the output and the excitation windings in the stator without rotor windings and bearings. </w:t>
      </w:r>
      <w:r w:rsidRPr="009D7B5C">
        <w:rPr>
          <w:rFonts w:eastAsia="SimSun" w:cs="Times New Roman"/>
          <w:bCs/>
          <w:color w:val="FF0000"/>
          <w:spacing w:val="0"/>
        </w:rPr>
        <w:t xml:space="preserve">VR resolvers can be frameless mounted and combined into the motor without a coupling device and additional friction to the system [7], making them attractive in traction applications (i.e., electric vehicles and hybrid electric vehicles), [7]-[8]. However, the drive cost is the main </w:t>
      </w:r>
      <w:r w:rsidR="00F50A52">
        <w:rPr>
          <w:rFonts w:eastAsia="SimSun" w:cs="Times New Roman"/>
          <w:bCs/>
          <w:color w:val="FF0000"/>
          <w:spacing w:val="0"/>
        </w:rPr>
        <w:t>constraint</w:t>
      </w:r>
      <w:del w:id="68" w:author="DANIEL FERNANDEZ ALONSO" w:date="2022-09-06T15:56:00Z">
        <w:r w:rsidR="00F50A52" w:rsidDel="00B866D8">
          <w:rPr>
            <w:rFonts w:eastAsia="SimSun" w:cs="Times New Roman"/>
            <w:bCs/>
            <w:color w:val="FF0000"/>
            <w:spacing w:val="0"/>
          </w:rPr>
          <w:delText>s</w:delText>
        </w:r>
      </w:del>
      <w:r w:rsidRPr="009D7B5C">
        <w:rPr>
          <w:rFonts w:eastAsia="SimSun" w:cs="Times New Roman"/>
          <w:bCs/>
          <w:color w:val="FF0000"/>
          <w:spacing w:val="0"/>
        </w:rPr>
        <w:t xml:space="preserve"> [6], [11</w:t>
      </w:r>
      <w:r w:rsidRPr="009D7B5C">
        <w:rPr>
          <w:rFonts w:eastAsia="SimSun" w:cs="Times New Roman"/>
          <w:bCs/>
          <w:spacing w:val="0"/>
        </w:rPr>
        <w:t xml:space="preserve">]. A special type of VR resolvers </w:t>
      </w:r>
      <w:del w:id="69" w:author="DANIEL FERNANDEZ ALONSO" w:date="2022-09-06T15:57:00Z">
        <w:r w:rsidRPr="009D7B5C" w:rsidDel="002B6E15">
          <w:rPr>
            <w:rFonts w:eastAsia="SimSun" w:cs="Times New Roman"/>
            <w:bCs/>
            <w:spacing w:val="0"/>
          </w:rPr>
          <w:delText xml:space="preserve">recently </w:delText>
        </w:r>
      </w:del>
      <w:ins w:id="70" w:author="DANIEL FERNANDEZ ALONSO" w:date="2022-09-06T15:57:00Z">
        <w:r w:rsidR="00E56036">
          <w:rPr>
            <w:rFonts w:eastAsia="SimSun" w:cs="Times New Roman"/>
            <w:bCs/>
            <w:spacing w:val="0"/>
          </w:rPr>
          <w:t>have been</w:t>
        </w:r>
        <w:r w:rsidR="002B6E15">
          <w:rPr>
            <w:rFonts w:eastAsia="SimSun" w:cs="Times New Roman"/>
            <w:bCs/>
            <w:spacing w:val="0"/>
          </w:rPr>
          <w:t xml:space="preserve"> recently</w:t>
        </w:r>
      </w:ins>
      <w:ins w:id="71" w:author="백형민" w:date="2022-10-02T16:12:00Z">
        <w:r w:rsidR="000A508B">
          <w:rPr>
            <w:rFonts w:eastAsia="SimSun" w:cs="Times New Roman"/>
            <w:bCs/>
            <w:spacing w:val="0"/>
          </w:rPr>
          <w:t xml:space="preserve"> </w:t>
        </w:r>
      </w:ins>
      <w:del w:id="72" w:author="DANIEL FERNANDEZ ALONSO" w:date="2022-09-06T15:56:00Z">
        <w:r w:rsidR="00F50A52" w:rsidRPr="00F50A52" w:rsidDel="00E56036">
          <w:rPr>
            <w:rFonts w:eastAsia="SimSun" w:cs="Times New Roman"/>
            <w:bCs/>
            <w:color w:val="FF0000"/>
            <w:spacing w:val="0"/>
          </w:rPr>
          <w:delText xml:space="preserve">is </w:delText>
        </w:r>
      </w:del>
      <w:r w:rsidRPr="00F50A52">
        <w:rPr>
          <w:rFonts w:eastAsia="SimSun" w:cs="Times New Roman"/>
          <w:bCs/>
          <w:color w:val="FF0000"/>
          <w:spacing w:val="0"/>
        </w:rPr>
        <w:t xml:space="preserve">proposed </w:t>
      </w:r>
      <w:r w:rsidR="00F50A52" w:rsidRPr="00F50A52">
        <w:rPr>
          <w:rFonts w:eastAsia="SimSun" w:cs="Times New Roman"/>
          <w:bCs/>
          <w:color w:val="FF0000"/>
          <w:spacing w:val="0"/>
        </w:rPr>
        <w:t>including</w:t>
      </w:r>
      <w:r w:rsidRPr="00F50A52">
        <w:rPr>
          <w:rFonts w:eastAsia="SimSun" w:cs="Times New Roman"/>
          <w:bCs/>
          <w:color w:val="FF0000"/>
          <w:spacing w:val="0"/>
        </w:rPr>
        <w:t xml:space="preserve"> </w:t>
      </w:r>
      <w:r w:rsidRPr="009D7B5C">
        <w:rPr>
          <w:rFonts w:eastAsia="SimSun" w:cs="Times New Roman"/>
          <w:bCs/>
          <w:spacing w:val="0"/>
        </w:rPr>
        <w:t xml:space="preserve">permanent magnets (PM) in the stator, i.e., field modulation PM resolvers [19]-[20]. In [19], magnets </w:t>
      </w:r>
      <w:r w:rsidR="00F50A52">
        <w:rPr>
          <w:rFonts w:eastAsia="SimSun" w:cs="Times New Roman"/>
          <w:bCs/>
          <w:spacing w:val="0"/>
        </w:rPr>
        <w:t xml:space="preserve">of ferrite </w:t>
      </w:r>
      <w:r w:rsidR="0025726F">
        <w:rPr>
          <w:rFonts w:eastAsia="SimSun" w:cs="Times New Roman"/>
          <w:bCs/>
          <w:spacing w:val="0"/>
        </w:rPr>
        <w:t xml:space="preserve">material </w:t>
      </w:r>
      <w:del w:id="73" w:author="DANIEL FERNANDEZ ALONSO" w:date="2022-09-06T16:01:00Z">
        <w:r w:rsidR="0025726F" w:rsidDel="008C03D3">
          <w:rPr>
            <w:rFonts w:eastAsia="SimSun" w:cs="Times New Roman"/>
            <w:bCs/>
            <w:spacing w:val="0"/>
          </w:rPr>
          <w:delText>types</w:delText>
        </w:r>
        <w:r w:rsidR="00F50A52" w:rsidDel="008C03D3">
          <w:rPr>
            <w:rFonts w:eastAsia="SimSun" w:cs="Times New Roman"/>
            <w:bCs/>
            <w:spacing w:val="0"/>
          </w:rPr>
          <w:delText xml:space="preserve"> </w:delText>
        </w:r>
      </w:del>
      <w:r w:rsidRPr="009D7B5C">
        <w:rPr>
          <w:rFonts w:eastAsia="SimSun" w:cs="Times New Roman"/>
          <w:bCs/>
          <w:spacing w:val="0"/>
        </w:rPr>
        <w:t xml:space="preserve">are inserted in the back iron (stator part) of the resolver to avoid the </w:t>
      </w:r>
      <w:r w:rsidR="00F50A52">
        <w:rPr>
          <w:rFonts w:eastAsia="SimSun" w:cs="Times New Roman"/>
          <w:bCs/>
          <w:spacing w:val="0"/>
        </w:rPr>
        <w:t>usage</w:t>
      </w:r>
      <w:r w:rsidRPr="009D7B5C">
        <w:rPr>
          <w:rFonts w:eastAsia="SimSun" w:cs="Times New Roman"/>
          <w:bCs/>
          <w:spacing w:val="0"/>
        </w:rPr>
        <w:t xml:space="preserve"> of excitation signals at high speeds. </w:t>
      </w:r>
      <w:r w:rsidRPr="009D7B5C">
        <w:rPr>
          <w:rFonts w:eastAsia="SimSun" w:cs="Times New Roman"/>
          <w:bCs/>
          <w:color w:val="FF0000"/>
          <w:spacing w:val="0"/>
        </w:rPr>
        <w:t>In [20]</w:t>
      </w:r>
      <w:r>
        <w:rPr>
          <w:rFonts w:eastAsia="SimSun" w:cs="Times New Roman"/>
          <w:bCs/>
          <w:color w:val="FF0000"/>
          <w:spacing w:val="0"/>
        </w:rPr>
        <w:t>,</w:t>
      </w:r>
      <w:r w:rsidRPr="009D7B5C">
        <w:rPr>
          <w:rFonts w:eastAsia="SimSun" w:cs="Times New Roman"/>
          <w:bCs/>
          <w:color w:val="FF0000"/>
          <w:spacing w:val="0"/>
        </w:rPr>
        <w:t xml:space="preserve"> ferrite magnets integrated into the stator teeth induce variable flux leakage (sinusoidal) due to the variable reluctance property of the rotor, which can be estimated using linear Hall-effect sensors. </w:t>
      </w:r>
    </w:p>
    <w:p w14:paraId="249DD382" w14:textId="4C598729" w:rsidR="00F8742D" w:rsidRPr="00D42424" w:rsidRDefault="00F8742D" w:rsidP="00F8742D">
      <w:pPr>
        <w:pStyle w:val="PARA"/>
        <w:ind w:firstLineChars="150" w:firstLine="15pt"/>
        <w:rPr>
          <w:spacing w:val="0"/>
        </w:rPr>
      </w:pPr>
      <w:r w:rsidRPr="00D42424">
        <w:rPr>
          <w:spacing w:val="0"/>
        </w:rPr>
        <w:lastRenderedPageBreak/>
        <w:t xml:space="preserve">This paper proposes an alternative design of a magnetic resolver using </w:t>
      </w:r>
      <w:r w:rsidR="00E22F06" w:rsidRPr="00E22F06">
        <w:rPr>
          <w:color w:val="FF0000"/>
          <w:spacing w:val="0"/>
        </w:rPr>
        <w:t xml:space="preserve">magnetic </w:t>
      </w:r>
      <w:r w:rsidRPr="00D42424">
        <w:rPr>
          <w:spacing w:val="0"/>
        </w:rPr>
        <w:t xml:space="preserve">field sensors (i.e., </w:t>
      </w:r>
      <w:r w:rsidR="00E22F06" w:rsidRPr="00E22F06">
        <w:rPr>
          <w:color w:val="FF0000"/>
          <w:spacing w:val="0"/>
        </w:rPr>
        <w:t xml:space="preserve">linear </w:t>
      </w:r>
      <w:r w:rsidRPr="00D42424">
        <w:rPr>
          <w:spacing w:val="0"/>
        </w:rPr>
        <w:t>Hall-effect) and a</w:t>
      </w:r>
      <w:r w:rsidR="00E22F06">
        <w:rPr>
          <w:spacing w:val="0"/>
        </w:rPr>
        <w:t xml:space="preserve"> </w:t>
      </w:r>
      <w:r w:rsidRPr="00D42424">
        <w:rPr>
          <w:spacing w:val="0"/>
        </w:rPr>
        <w:t xml:space="preserve">moving </w:t>
      </w:r>
      <w:r w:rsidR="00103401">
        <w:rPr>
          <w:spacing w:val="0"/>
          <w:lang w:eastAsia="ko-KR"/>
        </w:rPr>
        <w:t>part composed of</w:t>
      </w:r>
      <w:r w:rsidRPr="00D42424">
        <w:rPr>
          <w:spacing w:val="0"/>
        </w:rPr>
        <w:t xml:space="preserve"> non-laminated electrical steel </w:t>
      </w:r>
      <w:r w:rsidR="00587067">
        <w:rPr>
          <w:spacing w:val="0"/>
        </w:rPr>
        <w:t xml:space="preserve">and </w:t>
      </w:r>
      <w:r w:rsidRPr="00D42424">
        <w:rPr>
          <w:spacing w:val="0"/>
        </w:rPr>
        <w:t>permanent magnets</w:t>
      </w:r>
      <w:r>
        <w:rPr>
          <w:spacing w:val="0"/>
        </w:rPr>
        <w:t xml:space="preserve"> [24]</w:t>
      </w:r>
      <w:r w:rsidRPr="00D42424">
        <w:rPr>
          <w:spacing w:val="0"/>
        </w:rPr>
        <w:t xml:space="preserve">. </w:t>
      </w:r>
      <w:r w:rsidR="00CB466A" w:rsidRPr="00103401">
        <w:rPr>
          <w:color w:val="FF0000"/>
          <w:spacing w:val="0"/>
        </w:rPr>
        <w:t>In contrast to</w:t>
      </w:r>
      <w:r w:rsidRPr="00103401">
        <w:rPr>
          <w:color w:val="FF0000"/>
          <w:spacing w:val="0"/>
        </w:rPr>
        <w:t xml:space="preserve"> the</w:t>
      </w:r>
      <w:r w:rsidR="00587067" w:rsidRPr="00103401">
        <w:rPr>
          <w:color w:val="FF0000"/>
          <w:spacing w:val="0"/>
        </w:rPr>
        <w:t xml:space="preserve"> </w:t>
      </w:r>
      <w:r w:rsidRPr="00103401">
        <w:rPr>
          <w:color w:val="FF0000"/>
          <w:spacing w:val="0"/>
        </w:rPr>
        <w:t>VR resolver</w:t>
      </w:r>
      <w:r w:rsidRPr="00D42424">
        <w:rPr>
          <w:spacing w:val="0"/>
        </w:rPr>
        <w:t xml:space="preserve">, the </w:t>
      </w:r>
      <w:del w:id="74" w:author="DANIEL FERNANDEZ ALONSO" w:date="2022-09-06T16:05:00Z">
        <w:r w:rsidR="00CB466A" w:rsidRPr="00103401" w:rsidDel="00924AF1">
          <w:rPr>
            <w:color w:val="FF0000"/>
            <w:spacing w:val="0"/>
          </w:rPr>
          <w:delText>suggested</w:delText>
        </w:r>
        <w:r w:rsidRPr="00103401" w:rsidDel="00924AF1">
          <w:rPr>
            <w:color w:val="FF0000"/>
            <w:spacing w:val="0"/>
          </w:rPr>
          <w:delText xml:space="preserve"> </w:delText>
        </w:r>
      </w:del>
      <w:ins w:id="75" w:author="DANIEL FERNANDEZ ALONSO" w:date="2022-09-06T16:05:00Z">
        <w:r w:rsidR="00924AF1">
          <w:rPr>
            <w:color w:val="FF0000"/>
            <w:spacing w:val="0"/>
          </w:rPr>
          <w:t>proposed</w:t>
        </w:r>
        <w:r w:rsidR="00924AF1" w:rsidRPr="00103401">
          <w:rPr>
            <w:color w:val="FF0000"/>
            <w:spacing w:val="0"/>
          </w:rPr>
          <w:t xml:space="preserve"> </w:t>
        </w:r>
      </w:ins>
      <w:r w:rsidRPr="00D42424">
        <w:rPr>
          <w:spacing w:val="0"/>
        </w:rPr>
        <w:t xml:space="preserve">design is simpler, more compact, cheaper, and easier </w:t>
      </w:r>
      <w:r w:rsidR="00CB466A">
        <w:rPr>
          <w:spacing w:val="0"/>
        </w:rPr>
        <w:t xml:space="preserve">to be </w:t>
      </w:r>
      <w:r w:rsidRPr="00D42424">
        <w:rPr>
          <w:spacing w:val="0"/>
        </w:rPr>
        <w:t>manufactur</w:t>
      </w:r>
      <w:r w:rsidR="00CB466A">
        <w:rPr>
          <w:spacing w:val="0"/>
        </w:rPr>
        <w:t>ed</w:t>
      </w:r>
      <w:r w:rsidR="002C03FE">
        <w:rPr>
          <w:spacing w:val="0"/>
        </w:rPr>
        <w:t>;</w:t>
      </w:r>
      <w:r w:rsidRPr="00D42424">
        <w:rPr>
          <w:spacing w:val="0"/>
        </w:rPr>
        <w:t xml:space="preserve"> </w:t>
      </w:r>
      <w:r w:rsidRPr="00103401">
        <w:rPr>
          <w:color w:val="FF0000"/>
          <w:spacing w:val="0"/>
        </w:rPr>
        <w:t>it require</w:t>
      </w:r>
      <w:r w:rsidR="00CB466A" w:rsidRPr="00103401">
        <w:rPr>
          <w:color w:val="FF0000"/>
          <w:spacing w:val="0"/>
        </w:rPr>
        <w:t>s neither</w:t>
      </w:r>
      <w:r w:rsidRPr="00103401">
        <w:rPr>
          <w:color w:val="FF0000"/>
          <w:spacing w:val="0"/>
        </w:rPr>
        <w:t xml:space="preserve"> stator/rotor laminations nor windings,</w:t>
      </w:r>
      <w:r w:rsidRPr="00D42424">
        <w:rPr>
          <w:spacing w:val="0"/>
        </w:rPr>
        <w:t xml:space="preserve"> </w:t>
      </w:r>
      <w:r w:rsidRPr="000C5915">
        <w:rPr>
          <w:color w:val="FF0000"/>
          <w:spacing w:val="0"/>
          <w:lang w:eastAsia="ko-KR"/>
        </w:rPr>
        <w:t xml:space="preserve">the </w:t>
      </w:r>
      <w:r w:rsidRPr="00D42424">
        <w:rPr>
          <w:spacing w:val="0"/>
        </w:rPr>
        <w:t>stator is made of a simple ferromagnetic ring</w:t>
      </w:r>
      <w:r>
        <w:rPr>
          <w:spacing w:val="0"/>
        </w:rPr>
        <w:t>,</w:t>
      </w:r>
      <w:r w:rsidRPr="00D42424">
        <w:rPr>
          <w:spacing w:val="0"/>
        </w:rPr>
        <w:t xml:space="preserve"> and the rotor is made of a</w:t>
      </w:r>
      <w:r w:rsidR="002C03FE">
        <w:rPr>
          <w:spacing w:val="0"/>
        </w:rPr>
        <w:t xml:space="preserve"> VR design alike</w:t>
      </w:r>
      <w:r w:rsidRPr="00D42424">
        <w:rPr>
          <w:spacing w:val="0"/>
        </w:rPr>
        <w:t xml:space="preserve"> optimized </w:t>
      </w:r>
      <w:r w:rsidR="002C03FE" w:rsidRPr="00D42424">
        <w:rPr>
          <w:spacing w:val="0"/>
        </w:rPr>
        <w:t>shape but</w:t>
      </w:r>
      <w:r w:rsidRPr="00D42424">
        <w:rPr>
          <w:spacing w:val="0"/>
        </w:rPr>
        <w:t xml:space="preserve"> including magnets. </w:t>
      </w:r>
      <w:del w:id="76" w:author="DANIEL FERNANDEZ ALONSO" w:date="2022-09-06T16:06:00Z">
        <w:r w:rsidR="00587067" w:rsidDel="000D392B">
          <w:rPr>
            <w:spacing w:val="0"/>
          </w:rPr>
          <w:delText>Though</w:delText>
        </w:r>
        <w:r w:rsidRPr="00D42424" w:rsidDel="000D392B">
          <w:rPr>
            <w:spacing w:val="0"/>
          </w:rPr>
          <w:delText xml:space="preserve"> </w:delText>
        </w:r>
      </w:del>
      <w:ins w:id="77" w:author="DANIEL FERNANDEZ ALONSO" w:date="2022-09-06T16:06:00Z">
        <w:r w:rsidR="000D392B">
          <w:rPr>
            <w:spacing w:val="0"/>
          </w:rPr>
          <w:t>The proposed designed</w:t>
        </w:r>
      </w:ins>
      <w:del w:id="78" w:author="DANIEL FERNANDEZ ALONSO" w:date="2022-09-06T16:06:00Z">
        <w:r w:rsidRPr="00D42424" w:rsidDel="000D392B">
          <w:rPr>
            <w:spacing w:val="0"/>
          </w:rPr>
          <w:delText>it</w:delText>
        </w:r>
      </w:del>
      <w:r w:rsidRPr="00D42424">
        <w:rPr>
          <w:spacing w:val="0"/>
        </w:rPr>
        <w:t xml:space="preserve"> requires the addition of sensors and conditioning electronics</w:t>
      </w:r>
      <w:ins w:id="79" w:author="DANIEL FERNANDEZ ALONSO" w:date="2022-09-06T16:06:00Z">
        <w:r w:rsidR="000D392B">
          <w:rPr>
            <w:spacing w:val="0"/>
          </w:rPr>
          <w:t>. However,</w:t>
        </w:r>
      </w:ins>
      <w:del w:id="80" w:author="DANIEL FERNANDEZ ALONSO" w:date="2022-09-06T16:06:00Z">
        <w:r w:rsidRPr="00D42424" w:rsidDel="000D392B">
          <w:rPr>
            <w:spacing w:val="0"/>
          </w:rPr>
          <w:delText>,</w:delText>
        </w:r>
      </w:del>
      <w:r w:rsidRPr="00D42424">
        <w:rPr>
          <w:spacing w:val="0"/>
        </w:rPr>
        <w:t xml:space="preserve"> its power consumption </w:t>
      </w:r>
      <w:del w:id="81" w:author="백형민" w:date="2022-10-02T15:29:00Z">
        <w:r w:rsidRPr="00D42424" w:rsidDel="00844B94">
          <w:rPr>
            <w:spacing w:val="0"/>
          </w:rPr>
          <w:delText xml:space="preserve">is </w:delText>
        </w:r>
      </w:del>
      <w:del w:id="82" w:author="DANIEL FERNANDEZ ALONSO" w:date="2022-09-06T16:08:00Z">
        <w:r w:rsidR="00CB466A" w:rsidDel="00D87F21">
          <w:rPr>
            <w:spacing w:val="0"/>
          </w:rPr>
          <w:delText>much</w:delText>
        </w:r>
        <w:r w:rsidRPr="00D42424" w:rsidDel="00D87F21">
          <w:rPr>
            <w:spacing w:val="0"/>
          </w:rPr>
          <w:delText xml:space="preserve"> </w:delText>
        </w:r>
      </w:del>
      <w:del w:id="83" w:author="DANIEL FERNANDEZ ALONSO" w:date="2022-09-06T16:06:00Z">
        <w:r w:rsidRPr="00D42424" w:rsidDel="003C0428">
          <w:rPr>
            <w:spacing w:val="0"/>
          </w:rPr>
          <w:delText>low</w:delText>
        </w:r>
        <w:r w:rsidR="00CB466A" w:rsidDel="003C0428">
          <w:rPr>
            <w:spacing w:val="0"/>
          </w:rPr>
          <w:delText>er</w:delText>
        </w:r>
      </w:del>
      <w:ins w:id="84" w:author="DANIEL FERNANDEZ ALONSO" w:date="2022-09-06T16:06:00Z">
        <w:r w:rsidR="003C0428">
          <w:rPr>
            <w:spacing w:val="0"/>
          </w:rPr>
          <w:t xml:space="preserve">is </w:t>
        </w:r>
      </w:ins>
      <w:ins w:id="85" w:author="DANIEL FERNANDEZ ALONSO" w:date="2022-09-06T16:08:00Z">
        <w:r w:rsidR="00D87F21">
          <w:rPr>
            <w:spacing w:val="0"/>
          </w:rPr>
          <w:t>margina</w:t>
        </w:r>
      </w:ins>
      <w:ins w:id="86" w:author="DANIEL FERNANDEZ ALONSO" w:date="2022-09-06T16:09:00Z">
        <w:r w:rsidR="00D87F21">
          <w:rPr>
            <w:spacing w:val="0"/>
          </w:rPr>
          <w:t>l</w:t>
        </w:r>
      </w:ins>
      <w:r w:rsidR="0025726F">
        <w:rPr>
          <w:spacing w:val="0"/>
        </w:rPr>
        <w:t>. It</w:t>
      </w:r>
      <w:r w:rsidRPr="00D42424">
        <w:rPr>
          <w:spacing w:val="0"/>
        </w:rPr>
        <w:t xml:space="preserve"> can </w:t>
      </w:r>
      <w:r w:rsidR="00103401">
        <w:rPr>
          <w:spacing w:val="0"/>
        </w:rPr>
        <w:t>also produce</w:t>
      </w:r>
      <w:r w:rsidRPr="00D42424">
        <w:rPr>
          <w:spacing w:val="0"/>
        </w:rPr>
        <w:t xml:space="preserve"> more than </w:t>
      </w:r>
      <w:r w:rsidRPr="00153EB9">
        <w:rPr>
          <w:spacing w:val="0"/>
        </w:rPr>
        <w:t xml:space="preserve">one independent output for </w:t>
      </w:r>
      <w:r w:rsidRPr="00153EB9">
        <w:rPr>
          <w:color w:val="FF0000"/>
          <w:spacing w:val="0"/>
          <w:rPrChange w:id="87" w:author="백형민" w:date="2022-10-01T16:41:00Z">
            <w:rPr>
              <w:color w:val="FF0000"/>
              <w:spacing w:val="0"/>
              <w:highlight w:val="yellow"/>
            </w:rPr>
          </w:rPrChange>
        </w:rPr>
        <w:t>the</w:t>
      </w:r>
      <w:r w:rsidRPr="00153EB9">
        <w:rPr>
          <w:spacing w:val="0"/>
          <w:rPrChange w:id="88" w:author="백형민" w:date="2022-10-01T16:41:00Z">
            <w:rPr>
              <w:spacing w:val="0"/>
              <w:highlight w:val="yellow"/>
            </w:rPr>
          </w:rPrChange>
        </w:rPr>
        <w:t xml:space="preserve"> redundant mode of operation</w:t>
      </w:r>
      <w:r w:rsidR="0025726F" w:rsidRPr="00153EB9">
        <w:rPr>
          <w:spacing w:val="0"/>
        </w:rPr>
        <w:t xml:space="preserve">; </w:t>
      </w:r>
      <w:r w:rsidR="0025726F" w:rsidRPr="00153EB9">
        <w:rPr>
          <w:color w:val="FF0000"/>
          <w:spacing w:val="0"/>
        </w:rPr>
        <w:t>duplicated and separated output</w:t>
      </w:r>
      <w:ins w:id="89" w:author="DANIEL FERNANDEZ ALONSO" w:date="2022-09-06T16:09:00Z">
        <w:r w:rsidR="00375E99" w:rsidRPr="00153EB9">
          <w:rPr>
            <w:color w:val="FF0000"/>
            <w:spacing w:val="0"/>
          </w:rPr>
          <w:t>s</w:t>
        </w:r>
      </w:ins>
      <w:r w:rsidR="0025726F" w:rsidRPr="00153EB9">
        <w:rPr>
          <w:color w:val="FF0000"/>
          <w:spacing w:val="0"/>
        </w:rPr>
        <w:t xml:space="preserve"> can be </w:t>
      </w:r>
      <w:r w:rsidR="00973ADB" w:rsidRPr="00153EB9">
        <w:rPr>
          <w:color w:val="FF0000"/>
          <w:spacing w:val="0"/>
        </w:rPr>
        <w:t>provided</w:t>
      </w:r>
      <w:r w:rsidR="0025726F" w:rsidRPr="00153EB9">
        <w:rPr>
          <w:color w:val="FF0000"/>
          <w:spacing w:val="0"/>
        </w:rPr>
        <w:t xml:space="preserve"> where redundancy is needed.</w:t>
      </w:r>
      <w:r w:rsidRPr="00153EB9">
        <w:rPr>
          <w:color w:val="FF0000"/>
          <w:spacing w:val="0"/>
        </w:rPr>
        <w:t xml:space="preserve"> </w:t>
      </w:r>
      <w:r w:rsidRPr="00153EB9">
        <w:rPr>
          <w:rFonts w:hint="eastAsia"/>
          <w:color w:val="FF0000"/>
          <w:spacing w:val="0"/>
          <w:lang w:eastAsia="ko-KR"/>
        </w:rPr>
        <w:t>T</w:t>
      </w:r>
      <w:r w:rsidRPr="00153EB9">
        <w:rPr>
          <w:color w:val="FF0000"/>
          <w:spacing w:val="0"/>
          <w:lang w:eastAsia="ko-KR"/>
        </w:rPr>
        <w:t>he size or the number of poles is</w:t>
      </w:r>
      <w:r w:rsidRPr="0015448F">
        <w:rPr>
          <w:color w:val="FF0000"/>
          <w:spacing w:val="0"/>
          <w:lang w:eastAsia="ko-KR"/>
        </w:rPr>
        <w:t xml:space="preserve"> easily scalable</w:t>
      </w:r>
      <w:r>
        <w:rPr>
          <w:spacing w:val="0"/>
          <w:lang w:eastAsia="ko-KR"/>
        </w:rPr>
        <w:t xml:space="preserve"> </w:t>
      </w:r>
      <w:r w:rsidRPr="00D42424">
        <w:rPr>
          <w:spacing w:val="0"/>
        </w:rPr>
        <w:t xml:space="preserve">to meet the requirements of a specific application. </w:t>
      </w:r>
      <w:r w:rsidRPr="006D454F">
        <w:rPr>
          <w:color w:val="FF0000"/>
          <w:spacing w:val="0"/>
        </w:rPr>
        <w:t xml:space="preserve">Since it maintains the main properties of </w:t>
      </w:r>
      <w:r>
        <w:rPr>
          <w:color w:val="FF0000"/>
          <w:spacing w:val="0"/>
        </w:rPr>
        <w:t xml:space="preserve">the </w:t>
      </w:r>
      <w:r w:rsidRPr="006D454F">
        <w:rPr>
          <w:color w:val="FF0000"/>
          <w:spacing w:val="0"/>
        </w:rPr>
        <w:t>VR resolver, fully compatible with standard resolver signals, modification in the cabling or electronics of the drive is not required.</w:t>
      </w:r>
      <w:r w:rsidRPr="00D42424">
        <w:rPr>
          <w:spacing w:val="0"/>
        </w:rPr>
        <w:t xml:space="preserve"> This paper also describes the optimization process of</w:t>
      </w:r>
      <w:r w:rsidR="00D95673">
        <w:rPr>
          <w:spacing w:val="0"/>
        </w:rPr>
        <w:t xml:space="preserve"> composing</w:t>
      </w:r>
      <w:r w:rsidRPr="00D42424">
        <w:rPr>
          <w:spacing w:val="0"/>
        </w:rPr>
        <w:t xml:space="preserve"> the resolver geometry, </w:t>
      </w:r>
      <w:r w:rsidRPr="00587067">
        <w:rPr>
          <w:color w:val="FF0000"/>
          <w:spacing w:val="0"/>
        </w:rPr>
        <w:t>a</w:t>
      </w:r>
      <w:r w:rsidR="00587067" w:rsidRPr="00587067">
        <w:rPr>
          <w:color w:val="FF0000"/>
          <w:spacing w:val="0"/>
        </w:rPr>
        <w:t>n</w:t>
      </w:r>
      <w:r w:rsidRPr="00587067">
        <w:rPr>
          <w:color w:val="FF0000"/>
          <w:spacing w:val="0"/>
        </w:rPr>
        <w:t xml:space="preserve"> </w:t>
      </w:r>
      <w:r w:rsidR="00587067">
        <w:rPr>
          <w:spacing w:val="0"/>
        </w:rPr>
        <w:t>FEA</w:t>
      </w:r>
      <w:r w:rsidRPr="00D42424">
        <w:rPr>
          <w:spacing w:val="0"/>
        </w:rPr>
        <w:t xml:space="preserve"> of the system, and the experimental validation.</w:t>
      </w:r>
    </w:p>
    <w:p w14:paraId="2BF9D18A" w14:textId="49A16BAB" w:rsidR="00F8742D" w:rsidRPr="00345057" w:rsidRDefault="00F8742D" w:rsidP="00F8742D">
      <w:pPr>
        <w:pStyle w:val="PARA"/>
        <w:ind w:firstLineChars="150" w:firstLine="15pt"/>
        <w:rPr>
          <w:color w:val="FF0000"/>
          <w:spacing w:val="0"/>
        </w:rPr>
      </w:pPr>
      <w:r w:rsidRPr="00345057">
        <w:rPr>
          <w:color w:val="FF0000"/>
          <w:spacing w:val="0"/>
        </w:rPr>
        <w:t xml:space="preserve">The paper is organized as follows: </w:t>
      </w:r>
      <w:r w:rsidR="00011A82" w:rsidRPr="00345057">
        <w:rPr>
          <w:color w:val="FF0000"/>
          <w:spacing w:val="0"/>
        </w:rPr>
        <w:t xml:space="preserve">Section II proposes </w:t>
      </w:r>
      <w:r w:rsidRPr="00345057">
        <w:rPr>
          <w:color w:val="FF0000"/>
          <w:spacing w:val="0"/>
        </w:rPr>
        <w:t>principle</w:t>
      </w:r>
      <w:del w:id="90" w:author="DANIEL FERNANDEZ ALONSO" w:date="2022-09-06T16:10:00Z">
        <w:r w:rsidRPr="00345057" w:rsidDel="00F96CE3">
          <w:rPr>
            <w:color w:val="FF0000"/>
            <w:spacing w:val="0"/>
          </w:rPr>
          <w:delText>s</w:delText>
        </w:r>
      </w:del>
      <w:r w:rsidRPr="00345057">
        <w:rPr>
          <w:color w:val="FF0000"/>
          <w:spacing w:val="0"/>
        </w:rPr>
        <w:t xml:space="preserve"> of operation, </w:t>
      </w:r>
      <w:r w:rsidR="00011A82" w:rsidRPr="00345057">
        <w:rPr>
          <w:color w:val="FF0000"/>
          <w:spacing w:val="0"/>
        </w:rPr>
        <w:t xml:space="preserve">section III discusses </w:t>
      </w:r>
      <w:r w:rsidR="00777C7B" w:rsidRPr="00345057">
        <w:rPr>
          <w:color w:val="FF0000"/>
          <w:spacing w:val="0"/>
        </w:rPr>
        <w:t xml:space="preserve">rotor </w:t>
      </w:r>
      <w:r w:rsidRPr="00345057">
        <w:rPr>
          <w:color w:val="FF0000"/>
          <w:spacing w:val="0"/>
        </w:rPr>
        <w:t>design optimization</w:t>
      </w:r>
      <w:r w:rsidR="00777C7B" w:rsidRPr="00345057">
        <w:rPr>
          <w:color w:val="FF0000"/>
          <w:spacing w:val="0"/>
        </w:rPr>
        <w:t xml:space="preserve"> of the suggested magnetic resolver</w:t>
      </w:r>
      <w:r w:rsidR="00011A82" w:rsidRPr="00345057">
        <w:rPr>
          <w:color w:val="FF0000"/>
          <w:spacing w:val="0"/>
        </w:rPr>
        <w:t xml:space="preserve">, </w:t>
      </w:r>
      <w:r w:rsidRPr="00345057">
        <w:rPr>
          <w:color w:val="FF0000"/>
          <w:spacing w:val="0"/>
        </w:rPr>
        <w:t xml:space="preserve">and </w:t>
      </w:r>
      <w:r w:rsidR="00011A82" w:rsidRPr="00345057">
        <w:rPr>
          <w:color w:val="FF0000"/>
          <w:spacing w:val="0"/>
        </w:rPr>
        <w:t xml:space="preserve">Section IV presents </w:t>
      </w:r>
      <w:r w:rsidRPr="00345057">
        <w:rPr>
          <w:color w:val="FF0000"/>
          <w:spacing w:val="0"/>
        </w:rPr>
        <w:t xml:space="preserve">the validation of the </w:t>
      </w:r>
      <w:r w:rsidR="00011A82" w:rsidRPr="00345057">
        <w:rPr>
          <w:color w:val="FF0000"/>
          <w:spacing w:val="0"/>
        </w:rPr>
        <w:t xml:space="preserve">corresponding </w:t>
      </w:r>
      <w:r w:rsidRPr="00345057">
        <w:rPr>
          <w:color w:val="FF0000"/>
          <w:spacing w:val="0"/>
        </w:rPr>
        <w:t xml:space="preserve">model </w:t>
      </w:r>
      <w:r w:rsidR="00011A82" w:rsidRPr="00345057">
        <w:rPr>
          <w:color w:val="FF0000"/>
          <w:spacing w:val="0"/>
        </w:rPr>
        <w:t>by</w:t>
      </w:r>
      <w:r w:rsidR="00973ADB">
        <w:rPr>
          <w:color w:val="FF0000"/>
          <w:spacing w:val="0"/>
        </w:rPr>
        <w:t xml:space="preserve"> </w:t>
      </w:r>
      <w:r w:rsidR="00011A82" w:rsidRPr="00345057">
        <w:rPr>
          <w:color w:val="FF0000"/>
          <w:spacing w:val="0"/>
        </w:rPr>
        <w:t xml:space="preserve">means of </w:t>
      </w:r>
      <w:r w:rsidRPr="00345057">
        <w:rPr>
          <w:color w:val="FF0000"/>
          <w:spacing w:val="0"/>
        </w:rPr>
        <w:t>FE</w:t>
      </w:r>
      <w:r w:rsidR="00011A82" w:rsidRPr="00345057">
        <w:rPr>
          <w:color w:val="FF0000"/>
          <w:spacing w:val="0"/>
        </w:rPr>
        <w:t>A</w:t>
      </w:r>
      <w:r w:rsidRPr="00345057">
        <w:rPr>
          <w:color w:val="FF0000"/>
          <w:spacing w:val="0"/>
        </w:rPr>
        <w:t xml:space="preserve">. </w:t>
      </w:r>
      <w:r w:rsidR="00011A82" w:rsidRPr="00345057">
        <w:rPr>
          <w:color w:val="FF0000"/>
          <w:spacing w:val="0"/>
        </w:rPr>
        <w:t>A</w:t>
      </w:r>
      <w:r w:rsidRPr="00345057">
        <w:rPr>
          <w:color w:val="FF0000"/>
          <w:spacing w:val="0"/>
        </w:rPr>
        <w:t>n assembly of the proposed prototype</w:t>
      </w:r>
      <w:r w:rsidR="00011A82" w:rsidRPr="00345057">
        <w:rPr>
          <w:color w:val="FF0000"/>
          <w:spacing w:val="0"/>
        </w:rPr>
        <w:t xml:space="preserve"> </w:t>
      </w:r>
      <w:r w:rsidR="00011A82" w:rsidRPr="00345057">
        <w:rPr>
          <w:color w:val="FF0000"/>
          <w:spacing w:val="0"/>
          <w:lang w:eastAsia="ko-KR"/>
        </w:rPr>
        <w:t xml:space="preserve">is </w:t>
      </w:r>
      <w:r w:rsidR="00345057" w:rsidRPr="00345057">
        <w:rPr>
          <w:color w:val="FF0000"/>
          <w:spacing w:val="0"/>
          <w:lang w:eastAsia="ko-KR"/>
        </w:rPr>
        <w:t xml:space="preserve">displayed </w:t>
      </w:r>
      <w:r w:rsidR="00011A82" w:rsidRPr="00345057">
        <w:rPr>
          <w:color w:val="FF0000"/>
          <w:spacing w:val="0"/>
          <w:lang w:eastAsia="ko-KR"/>
        </w:rPr>
        <w:t xml:space="preserve">in </w:t>
      </w:r>
      <w:r w:rsidR="00345057" w:rsidRPr="00345057">
        <w:rPr>
          <w:color w:val="FF0000"/>
          <w:spacing w:val="0"/>
          <w:lang w:eastAsia="ko-KR"/>
        </w:rPr>
        <w:t>section V</w:t>
      </w:r>
      <w:r w:rsidRPr="00345057">
        <w:rPr>
          <w:color w:val="FF0000"/>
          <w:spacing w:val="0"/>
        </w:rPr>
        <w:t xml:space="preserve">. </w:t>
      </w:r>
      <w:r w:rsidR="00973ADB">
        <w:rPr>
          <w:color w:val="FF0000"/>
          <w:spacing w:val="0"/>
        </w:rPr>
        <w:t xml:space="preserve">Following </w:t>
      </w:r>
      <w:r w:rsidRPr="00345057">
        <w:rPr>
          <w:color w:val="FF0000"/>
          <w:spacing w:val="0"/>
        </w:rPr>
        <w:t>Experimental results and conclusions are presented in sections VI and VII, respectively.</w:t>
      </w:r>
    </w:p>
    <w:p w14:paraId="1A1692CA" w14:textId="66102013" w:rsidR="00D47F08" w:rsidRPr="005725F5" w:rsidRDefault="00660A9C" w:rsidP="00D47F08">
      <w:pPr>
        <w:pStyle w:val="1"/>
      </w:pPr>
      <w:r w:rsidRPr="005725F5">
        <w:t>Principle Of Operation</w:t>
      </w:r>
    </w:p>
    <w:p w14:paraId="700AED59" w14:textId="5AA03CF0" w:rsidR="00D47F08" w:rsidRPr="005725F5" w:rsidRDefault="00D47F08" w:rsidP="00E7596C">
      <w:pPr>
        <w:pStyle w:val="a4"/>
        <w:rPr>
          <w:bCs/>
          <w:lang w:val="en-US"/>
        </w:rPr>
      </w:pPr>
      <w:r w:rsidRPr="005725F5">
        <w:rPr>
          <w:bCs/>
          <w:lang w:val="en-US"/>
        </w:rPr>
        <w:t xml:space="preserve">A brief description of conventional resolvers </w:t>
      </w:r>
      <w:r w:rsidR="00981553">
        <w:rPr>
          <w:bCs/>
          <w:lang w:val="en-US"/>
        </w:rPr>
        <w:t>intended</w:t>
      </w:r>
      <w:r w:rsidRPr="005725F5">
        <w:rPr>
          <w:bCs/>
          <w:lang w:val="en-US"/>
        </w:rPr>
        <w:t xml:space="preserve"> to establish the basis for </w:t>
      </w:r>
      <w:r w:rsidR="0025726F">
        <w:rPr>
          <w:bCs/>
          <w:color w:val="FF0000"/>
          <w:lang w:val="en-US"/>
        </w:rPr>
        <w:t>estimation of</w:t>
      </w:r>
      <w:r w:rsidR="00345057" w:rsidRPr="00345057">
        <w:rPr>
          <w:bCs/>
          <w:color w:val="FF0000"/>
          <w:lang w:val="en-US"/>
        </w:rPr>
        <w:t xml:space="preserve"> </w:t>
      </w:r>
      <w:r w:rsidR="00345057">
        <w:rPr>
          <w:bCs/>
          <w:lang w:val="en-US"/>
        </w:rPr>
        <w:t xml:space="preserve">the </w:t>
      </w:r>
      <w:r w:rsidR="00345057" w:rsidRPr="00345057">
        <w:rPr>
          <w:bCs/>
          <w:color w:val="FF0000"/>
          <w:lang w:val="en-US"/>
        </w:rPr>
        <w:t xml:space="preserve">suggested model </w:t>
      </w:r>
      <w:r w:rsidR="00345057">
        <w:rPr>
          <w:bCs/>
          <w:lang w:val="en-US"/>
        </w:rPr>
        <w:t>is presented below</w:t>
      </w:r>
      <w:r w:rsidRPr="005725F5">
        <w:rPr>
          <w:bCs/>
          <w:lang w:val="en-US"/>
        </w:rPr>
        <w:t>.</w:t>
      </w:r>
    </w:p>
    <w:p w14:paraId="1E8097BB" w14:textId="462A572F" w:rsidR="002D54D8" w:rsidRPr="005725F5" w:rsidRDefault="003D2DEC" w:rsidP="007C3840">
      <w:pPr>
        <w:ind w:firstLine="18pt"/>
        <w:jc w:val="both"/>
        <w:rPr>
          <w:bCs/>
        </w:rPr>
      </w:pPr>
      <w:r w:rsidRPr="001A3CAD">
        <w:rPr>
          <w:bCs/>
        </w:rPr>
        <w:t xml:space="preserve">Resolvers can be </w:t>
      </w:r>
      <w:r w:rsidR="00F240CA">
        <w:rPr>
          <w:bCs/>
        </w:rPr>
        <w:t xml:space="preserve">broadly </w:t>
      </w:r>
      <w:r w:rsidRPr="001A3CAD">
        <w:rPr>
          <w:bCs/>
        </w:rPr>
        <w:t xml:space="preserve">classified into </w:t>
      </w:r>
      <w:r w:rsidR="009D091C">
        <w:rPr>
          <w:bCs/>
        </w:rPr>
        <w:t xml:space="preserve">two types: </w:t>
      </w:r>
      <w:r w:rsidRPr="001A3CAD">
        <w:rPr>
          <w:bCs/>
        </w:rPr>
        <w:t xml:space="preserve">brushless wound field (WF) and variable reluctance (VR). </w:t>
      </w:r>
      <w:r w:rsidR="009D091C" w:rsidRPr="002477B4">
        <w:rPr>
          <w:bCs/>
          <w:color w:val="FF0000"/>
        </w:rPr>
        <w:t>Voltage in the r</w:t>
      </w:r>
      <w:r w:rsidR="00F240CA" w:rsidRPr="002477B4">
        <w:rPr>
          <w:bCs/>
          <w:color w:val="FF0000"/>
        </w:rPr>
        <w:t xml:space="preserve">otor winding of WF resolvers </w:t>
      </w:r>
      <w:r w:rsidR="009D091C" w:rsidRPr="002477B4">
        <w:rPr>
          <w:bCs/>
          <w:color w:val="FF0000"/>
        </w:rPr>
        <w:t>is induc</w:t>
      </w:r>
      <w:r w:rsidR="00F240CA" w:rsidRPr="002477B4">
        <w:rPr>
          <w:bCs/>
          <w:color w:val="FF0000"/>
        </w:rPr>
        <w:t xml:space="preserve">ed by an AC voltage, which </w:t>
      </w:r>
      <w:r w:rsidR="009D091C" w:rsidRPr="002477B4">
        <w:rPr>
          <w:bCs/>
          <w:color w:val="FF0000"/>
        </w:rPr>
        <w:t>is the result of</w:t>
      </w:r>
      <w:r w:rsidR="00F240CA" w:rsidRPr="002477B4">
        <w:rPr>
          <w:bCs/>
          <w:color w:val="FF0000"/>
        </w:rPr>
        <w:t xml:space="preserve"> a magnetic coupling (i.e., brushless WF, see Fig. 1a). </w:t>
      </w:r>
      <w:r w:rsidR="009D091C" w:rsidRPr="002477B4">
        <w:rPr>
          <w:bCs/>
          <w:color w:val="FF0000"/>
        </w:rPr>
        <w:t>When it comes to the stator winding, voltages</w:t>
      </w:r>
      <w:r w:rsidR="00142B1D" w:rsidRPr="002477B4">
        <w:rPr>
          <w:bCs/>
          <w:color w:val="FF0000"/>
        </w:rPr>
        <w:t xml:space="preserve"> are </w:t>
      </w:r>
      <w:r w:rsidR="00142B1D" w:rsidRPr="002477B4">
        <w:rPr>
          <w:bCs/>
          <w:i/>
          <w:iCs/>
          <w:color w:val="FF0000"/>
        </w:rPr>
        <w:t>sine</w:t>
      </w:r>
      <w:r w:rsidR="00142B1D" w:rsidRPr="002477B4">
        <w:rPr>
          <w:bCs/>
          <w:color w:val="FF0000"/>
        </w:rPr>
        <w:t xml:space="preserve"> and </w:t>
      </w:r>
      <w:r w:rsidR="00142B1D" w:rsidRPr="002477B4">
        <w:rPr>
          <w:bCs/>
          <w:i/>
          <w:iCs/>
          <w:color w:val="FF0000"/>
        </w:rPr>
        <w:t>cosine</w:t>
      </w:r>
      <w:r w:rsidR="00142B1D" w:rsidRPr="002477B4">
        <w:rPr>
          <w:bCs/>
          <w:color w:val="FF0000"/>
        </w:rPr>
        <w:t xml:space="preserve"> signals</w:t>
      </w:r>
      <w:r w:rsidR="002477B4" w:rsidRPr="002477B4">
        <w:rPr>
          <w:bCs/>
          <w:color w:val="FF0000"/>
        </w:rPr>
        <w:t xml:space="preserve"> due to the</w:t>
      </w:r>
      <w:r w:rsidR="00142B1D" w:rsidRPr="002477B4">
        <w:rPr>
          <w:bCs/>
          <w:color w:val="FF0000"/>
        </w:rPr>
        <w:t xml:space="preserve"> modulat</w:t>
      </w:r>
      <w:r w:rsidR="002477B4" w:rsidRPr="002477B4">
        <w:rPr>
          <w:bCs/>
          <w:color w:val="FF0000"/>
        </w:rPr>
        <w:t>ion</w:t>
      </w:r>
      <w:r w:rsidR="00142B1D" w:rsidRPr="002477B4">
        <w:rPr>
          <w:bCs/>
          <w:color w:val="FF0000"/>
        </w:rPr>
        <w:t xml:space="preserve"> by the rotor </w:t>
      </w:r>
      <w:r w:rsidR="00595740">
        <w:rPr>
          <w:bCs/>
          <w:color w:val="FF0000"/>
        </w:rPr>
        <w:t>position</w:t>
      </w:r>
      <w:r w:rsidR="00142B1D" w:rsidRPr="002477B4">
        <w:rPr>
          <w:bCs/>
          <w:color w:val="FF0000"/>
        </w:rPr>
        <w:t xml:space="preserve"> </w:t>
      </w:r>
      <m:oMath>
        <m:sSub>
          <m:sSubPr>
            <m:ctrlPr>
              <w:rPr>
                <w:rFonts w:ascii="Cambria Math" w:hAnsi="Cambria Math"/>
                <w:bCs/>
                <w:i/>
                <w:noProof/>
                <w:color w:val="FF0000"/>
              </w:rPr>
            </m:ctrlPr>
          </m:sSubPr>
          <m:e>
            <m:r>
              <w:rPr>
                <w:rFonts w:ascii="Cambria Math"/>
                <w:noProof/>
                <w:color w:val="FF0000"/>
              </w:rPr>
              <m:t>θ</m:t>
            </m:r>
          </m:e>
          <m:sub>
            <m:r>
              <w:rPr>
                <w:rFonts w:ascii="Cambria Math"/>
                <w:noProof/>
                <w:color w:val="FF0000"/>
              </w:rPr>
              <m:t>r</m:t>
            </m:r>
          </m:sub>
        </m:sSub>
      </m:oMath>
      <w:r w:rsidR="00142B1D" w:rsidRPr="002477B4">
        <w:rPr>
          <w:bCs/>
          <w:color w:val="FF0000"/>
        </w:rPr>
        <w:t>.</w:t>
      </w:r>
      <w:r w:rsidRPr="002477B4">
        <w:rPr>
          <w:bCs/>
          <w:color w:val="FF0000"/>
        </w:rPr>
        <w:t xml:space="preserve"> </w:t>
      </w:r>
      <w:del w:id="91" w:author="DANIEL FERNANDEZ ALONSO" w:date="2022-09-06T16:51:00Z">
        <w:r w:rsidR="00FC585D" w:rsidDel="00052B35">
          <w:rPr>
            <w:bCs/>
            <w:color w:val="FF0000"/>
          </w:rPr>
          <w:delText>With respect to</w:delText>
        </w:r>
      </w:del>
      <w:ins w:id="92" w:author="DANIEL FERNANDEZ ALONSO" w:date="2022-09-06T16:51:00Z">
        <w:r w:rsidR="00052B35">
          <w:rPr>
            <w:bCs/>
            <w:color w:val="FF0000"/>
          </w:rPr>
          <w:t>Windings of</w:t>
        </w:r>
      </w:ins>
      <w:r w:rsidR="00FC585D">
        <w:rPr>
          <w:bCs/>
          <w:color w:val="FF0000"/>
        </w:rPr>
        <w:t xml:space="preserve"> VR resolvers,</w:t>
      </w:r>
      <w:ins w:id="93" w:author="DANIEL FERNANDEZ ALONSO" w:date="2022-09-06T16:51:00Z">
        <w:r w:rsidR="003B18F7">
          <w:rPr>
            <w:bCs/>
            <w:color w:val="FF0000"/>
          </w:rPr>
          <w:t xml:space="preserve"> in contrast, </w:t>
        </w:r>
      </w:ins>
      <w:del w:id="94" w:author="DANIEL FERNANDEZ ALONSO" w:date="2022-09-06T16:51:00Z">
        <w:r w:rsidR="00FC585D" w:rsidDel="003B18F7">
          <w:rPr>
            <w:bCs/>
            <w:color w:val="FF0000"/>
          </w:rPr>
          <w:delText xml:space="preserve"> t</w:delText>
        </w:r>
        <w:r w:rsidR="00595740" w:rsidRPr="00595740" w:rsidDel="003B18F7">
          <w:rPr>
            <w:bCs/>
            <w:color w:val="FF0000"/>
          </w:rPr>
          <w:delText xml:space="preserve">he </w:delText>
        </w:r>
        <w:r w:rsidR="002D54D8" w:rsidRPr="00595740" w:rsidDel="003B18F7">
          <w:rPr>
            <w:bCs/>
            <w:color w:val="FF0000"/>
          </w:rPr>
          <w:delText xml:space="preserve">winding </w:delText>
        </w:r>
        <w:r w:rsidR="00595740" w:rsidRPr="00595740" w:rsidDel="003B18F7">
          <w:rPr>
            <w:bCs/>
            <w:color w:val="FF0000"/>
          </w:rPr>
          <w:delText xml:space="preserve">in the stator </w:delText>
        </w:r>
      </w:del>
      <w:r w:rsidR="00595740" w:rsidRPr="00595740">
        <w:rPr>
          <w:bCs/>
          <w:color w:val="FF0000"/>
        </w:rPr>
        <w:t xml:space="preserve">operates as the excitation </w:t>
      </w:r>
      <w:del w:id="95" w:author="DANIEL FERNANDEZ ALONSO" w:date="2022-09-06T17:02:00Z">
        <w:r w:rsidR="00595740" w:rsidRPr="00595740" w:rsidDel="007B50C0">
          <w:rPr>
            <w:bCs/>
            <w:color w:val="FF0000"/>
          </w:rPr>
          <w:delText xml:space="preserve">winding </w:delText>
        </w:r>
      </w:del>
      <w:del w:id="96" w:author="DANIEL FERNANDEZ ALONSO" w:date="2022-09-06T17:05:00Z">
        <w:r w:rsidR="002D54D8" w:rsidRPr="00595740" w:rsidDel="0076720C">
          <w:rPr>
            <w:bCs/>
            <w:color w:val="FF0000"/>
          </w:rPr>
          <w:delText xml:space="preserve">(see </w:delText>
        </w:r>
        <w:r w:rsidR="002D54D8" w:rsidRPr="00595740" w:rsidDel="0076720C">
          <w:rPr>
            <w:color w:val="FF0000"/>
          </w:rPr>
          <w:delText>Fig. 1</w:delText>
        </w:r>
        <w:r w:rsidR="002D54D8" w:rsidRPr="00595740" w:rsidDel="0076720C">
          <w:rPr>
            <w:bCs/>
            <w:color w:val="FF0000"/>
          </w:rPr>
          <w:delText>b),</w:delText>
        </w:r>
      </w:del>
      <w:ins w:id="97" w:author="DANIEL FERNANDEZ ALONSO" w:date="2022-09-06T17:02:00Z">
        <w:r w:rsidR="00C30EAD">
          <w:rPr>
            <w:bCs/>
            <w:color w:val="FF0000"/>
          </w:rPr>
          <w:t>and outputs</w:t>
        </w:r>
      </w:ins>
      <w:r w:rsidR="002D54D8" w:rsidRPr="00595740">
        <w:rPr>
          <w:bCs/>
          <w:color w:val="FF0000"/>
        </w:rPr>
        <w:t xml:space="preserve"> </w:t>
      </w:r>
      <w:ins w:id="98" w:author="DANIEL FERNANDEZ ALONSO" w:date="2022-09-06T17:05:00Z">
        <w:r w:rsidR="0076720C" w:rsidRPr="00595740">
          <w:rPr>
            <w:bCs/>
            <w:color w:val="FF0000"/>
          </w:rPr>
          <w:t xml:space="preserve">(see </w:t>
        </w:r>
        <w:r w:rsidR="0076720C" w:rsidRPr="00595740">
          <w:rPr>
            <w:color w:val="FF0000"/>
          </w:rPr>
          <w:t>Fig. 1</w:t>
        </w:r>
        <w:r w:rsidR="0076720C" w:rsidRPr="00595740">
          <w:rPr>
            <w:bCs/>
            <w:color w:val="FF0000"/>
          </w:rPr>
          <w:t>b),</w:t>
        </w:r>
        <w:r w:rsidR="0076720C">
          <w:rPr>
            <w:bCs/>
            <w:color w:val="FF0000"/>
          </w:rPr>
          <w:t xml:space="preserve"> </w:t>
        </w:r>
      </w:ins>
      <w:r w:rsidR="00595740" w:rsidRPr="00595740">
        <w:rPr>
          <w:bCs/>
          <w:color w:val="FF0000"/>
        </w:rPr>
        <w:t xml:space="preserve">without </w:t>
      </w:r>
      <w:r w:rsidR="002D54D8" w:rsidRPr="00595740">
        <w:rPr>
          <w:bCs/>
          <w:color w:val="FF0000"/>
        </w:rPr>
        <w:t>the us</w:t>
      </w:r>
      <w:ins w:id="99" w:author="DANIEL FERNANDEZ ALONSO" w:date="2022-09-06T17:02:00Z">
        <w:r w:rsidR="00C30EAD">
          <w:rPr>
            <w:bCs/>
            <w:color w:val="FF0000"/>
          </w:rPr>
          <w:t>e</w:t>
        </w:r>
      </w:ins>
      <w:del w:id="100" w:author="DANIEL FERNANDEZ ALONSO" w:date="2022-09-06T17:02:00Z">
        <w:r w:rsidR="00595740" w:rsidRPr="00595740" w:rsidDel="00C30EAD">
          <w:rPr>
            <w:bCs/>
            <w:color w:val="FF0000"/>
          </w:rPr>
          <w:delText>age</w:delText>
        </w:r>
      </w:del>
      <w:r w:rsidR="002D54D8" w:rsidRPr="00595740">
        <w:rPr>
          <w:bCs/>
          <w:color w:val="FF0000"/>
        </w:rPr>
        <w:t xml:space="preserve"> of brushes or slip rings. In addition, they can be in-shaft installed</w:t>
      </w:r>
      <w:r w:rsidR="002D54D8" w:rsidRPr="005725F5">
        <w:rPr>
          <w:bCs/>
        </w:rPr>
        <w:t xml:space="preserve">. </w:t>
      </w:r>
      <w:r w:rsidR="00D379D9">
        <w:rPr>
          <w:bCs/>
        </w:rPr>
        <w:t>As</w:t>
      </w:r>
      <w:r w:rsidR="00595740">
        <w:rPr>
          <w:bCs/>
        </w:rPr>
        <w:t xml:space="preserve"> a</w:t>
      </w:r>
      <w:r w:rsidR="002D54D8" w:rsidRPr="005725F5">
        <w:rPr>
          <w:bCs/>
        </w:rPr>
        <w:t>n AC</w:t>
      </w:r>
      <w:r w:rsidR="002D54D8" w:rsidRPr="005725F5" w:rsidDel="009A7E84">
        <w:rPr>
          <w:bCs/>
        </w:rPr>
        <w:t xml:space="preserve"> </w:t>
      </w:r>
      <w:r w:rsidR="002D54D8" w:rsidRPr="005725F5">
        <w:rPr>
          <w:bCs/>
        </w:rPr>
        <w:t xml:space="preserve">voltage/current signal is </w:t>
      </w:r>
      <w:r w:rsidR="00981553">
        <w:rPr>
          <w:bCs/>
        </w:rPr>
        <w:t>inserted</w:t>
      </w:r>
      <w:r w:rsidR="002D54D8" w:rsidRPr="005725F5">
        <w:rPr>
          <w:bCs/>
        </w:rPr>
        <w:t xml:space="preserve"> into the excitation winding, the resulting voltages</w:t>
      </w:r>
      <w:r w:rsidR="00736F3B">
        <w:rPr>
          <w:bCs/>
        </w:rPr>
        <w:t xml:space="preserve"> </w:t>
      </w:r>
      <w:r w:rsidR="00736F3B" w:rsidRPr="00D379D9">
        <w:rPr>
          <w:bCs/>
          <w:color w:val="FF0000"/>
        </w:rPr>
        <w:t>induced</w:t>
      </w:r>
      <w:r w:rsidR="002D54D8" w:rsidRPr="00D379D9">
        <w:rPr>
          <w:bCs/>
          <w:color w:val="FF0000"/>
        </w:rPr>
        <w:t xml:space="preserve"> </w:t>
      </w:r>
      <w:r w:rsidR="002D54D8" w:rsidRPr="005725F5">
        <w:rPr>
          <w:bCs/>
        </w:rPr>
        <w:t>in the stator windings</w:t>
      </w:r>
      <w:ins w:id="101" w:author="DANIEL FERNANDEZ ALONSO" w:date="2022-09-06T17:03:00Z">
        <w:r w:rsidR="00653A93">
          <w:rPr>
            <w:bCs/>
          </w:rPr>
          <w:t xml:space="preserve"> outputs</w:t>
        </w:r>
      </w:ins>
      <w:r w:rsidR="002D54D8" w:rsidRPr="005725F5">
        <w:rPr>
          <w:bCs/>
        </w:rPr>
        <w:t xml:space="preserve"> </w:t>
      </w:r>
      <w:r w:rsidR="00595740">
        <w:rPr>
          <w:bCs/>
        </w:rPr>
        <w:t>are</w:t>
      </w:r>
      <w:r w:rsidR="002D54D8" w:rsidRPr="005725F5">
        <w:rPr>
          <w:bCs/>
        </w:rPr>
        <w:t xml:space="preserve"> </w:t>
      </w:r>
      <w:r w:rsidR="002D54D8" w:rsidRPr="005725F5">
        <w:rPr>
          <w:bCs/>
          <w:i/>
          <w:iCs/>
        </w:rPr>
        <w:t xml:space="preserve">sine </w:t>
      </w:r>
      <w:r w:rsidR="002D54D8" w:rsidRPr="005725F5">
        <w:rPr>
          <w:bCs/>
        </w:rPr>
        <w:t xml:space="preserve">and </w:t>
      </w:r>
      <w:r w:rsidR="002D54D8" w:rsidRPr="005725F5">
        <w:rPr>
          <w:bCs/>
          <w:i/>
          <w:iCs/>
        </w:rPr>
        <w:t xml:space="preserve">cosine </w:t>
      </w:r>
      <w:r w:rsidR="00736F3B" w:rsidRPr="005725F5">
        <w:rPr>
          <w:bCs/>
        </w:rPr>
        <w:t>signal</w:t>
      </w:r>
      <w:r w:rsidR="009E1EDC">
        <w:rPr>
          <w:bCs/>
        </w:rPr>
        <w:t>s</w:t>
      </w:r>
      <w:r w:rsidR="00736F3B">
        <w:rPr>
          <w:bCs/>
        </w:rPr>
        <w:t xml:space="preserve">, </w:t>
      </w:r>
      <w:r w:rsidR="002D54D8" w:rsidRPr="005725F5">
        <w:rPr>
          <w:bCs/>
        </w:rPr>
        <w:t xml:space="preserve">whose angle is modulated by the rotor angle </w:t>
      </w:r>
      <w:del w:id="102" w:author="DANIEL FERNANDEZ ALONSO" w:date="2022-09-06T17:04:00Z">
        <w:r w:rsidR="00736F3B" w:rsidRPr="00D379D9" w:rsidDel="00653A93">
          <w:rPr>
            <w:bCs/>
            <w:color w:val="FF0000"/>
          </w:rPr>
          <w:delText xml:space="preserve">in the same way </w:delText>
        </w:r>
        <w:r w:rsidR="002D54D8" w:rsidRPr="00D379D9" w:rsidDel="00653A93">
          <w:rPr>
            <w:bCs/>
            <w:color w:val="FF0000"/>
          </w:rPr>
          <w:delText xml:space="preserve">as </w:delText>
        </w:r>
        <w:r w:rsidR="002D54D8" w:rsidRPr="005725F5" w:rsidDel="00653A93">
          <w:rPr>
            <w:bCs/>
          </w:rPr>
          <w:delText>for</w:delText>
        </w:r>
      </w:del>
      <w:ins w:id="103" w:author="DANIEL FERNANDEZ ALONSO" w:date="2022-09-06T17:04:00Z">
        <w:r w:rsidR="00653A93">
          <w:rPr>
            <w:bCs/>
            <w:color w:val="FF0000"/>
          </w:rPr>
          <w:t>similarly to</w:t>
        </w:r>
      </w:ins>
      <w:r w:rsidR="002D54D8" w:rsidRPr="005725F5">
        <w:rPr>
          <w:bCs/>
        </w:rPr>
        <w:t xml:space="preserve"> the WF case. VR resolvers </w:t>
      </w:r>
      <w:r w:rsidR="002D54D8">
        <w:rPr>
          <w:bCs/>
        </w:rPr>
        <w:t xml:space="preserve">are made simple and robust, which </w:t>
      </w:r>
      <w:r w:rsidR="00D379D9">
        <w:rPr>
          <w:bCs/>
        </w:rPr>
        <w:t>allows</w:t>
      </w:r>
      <w:r w:rsidR="002D54D8">
        <w:rPr>
          <w:bCs/>
        </w:rPr>
        <w:t xml:space="preserve"> </w:t>
      </w:r>
      <w:r w:rsidR="002D54D8" w:rsidRPr="005725F5">
        <w:rPr>
          <w:bCs/>
        </w:rPr>
        <w:t xml:space="preserve">a wider </w:t>
      </w:r>
      <w:r w:rsidR="009E1EDC">
        <w:rPr>
          <w:bCs/>
        </w:rPr>
        <w:t xml:space="preserve">operating temperature capacity, </w:t>
      </w:r>
      <w:r w:rsidR="002D54D8" w:rsidRPr="005725F5">
        <w:rPr>
          <w:bCs/>
        </w:rPr>
        <w:t xml:space="preserve">less </w:t>
      </w:r>
      <w:r w:rsidR="00736F3B">
        <w:rPr>
          <w:bCs/>
        </w:rPr>
        <w:t>sensitivity</w:t>
      </w:r>
      <w:r w:rsidR="002D54D8" w:rsidRPr="005725F5">
        <w:rPr>
          <w:bCs/>
        </w:rPr>
        <w:t xml:space="preserve"> to noise</w:t>
      </w:r>
      <w:r w:rsidR="002D54D8">
        <w:rPr>
          <w:bCs/>
        </w:rPr>
        <w:t>,</w:t>
      </w:r>
      <w:r w:rsidR="002D54D8" w:rsidRPr="005725F5">
        <w:rPr>
          <w:bCs/>
        </w:rPr>
        <w:t xml:space="preserve"> and</w:t>
      </w:r>
      <w:r w:rsidR="002D54D8">
        <w:rPr>
          <w:bCs/>
        </w:rPr>
        <w:t xml:space="preserve"> </w:t>
      </w:r>
      <w:r w:rsidR="002D54D8" w:rsidRPr="005725F5">
        <w:rPr>
          <w:bCs/>
        </w:rPr>
        <w:t xml:space="preserve">longer transmission cables </w:t>
      </w:r>
      <w:r w:rsidR="00A73590">
        <w:rPr>
          <w:bCs/>
        </w:rPr>
        <w:t>[7][8].</w:t>
      </w:r>
      <w:r w:rsidR="00A73590" w:rsidRPr="005725F5">
        <w:rPr>
          <w:bCs/>
        </w:rPr>
        <w:t xml:space="preserve"> </w:t>
      </w:r>
    </w:p>
    <w:p w14:paraId="7AEDA779" w14:textId="0A1E8D7B" w:rsidR="003D2DEC" w:rsidRPr="001A3CAD" w:rsidRDefault="003D2DEC" w:rsidP="003D2DEC">
      <w:pPr>
        <w:pStyle w:val="a7"/>
        <w:spacing w:after="6pt" w:line="12pt" w:lineRule="auto"/>
        <w:ind w:start="0pt" w:firstLine="14.20pt"/>
        <w:jc w:val="both"/>
        <w:rPr>
          <w:rFonts w:cs="Times New Roman"/>
          <w:sz w:val="20"/>
          <w:szCs w:val="20"/>
        </w:rPr>
      </w:pPr>
      <w:r w:rsidRPr="001A3CAD">
        <w:rPr>
          <w:rFonts w:cs="Times New Roman"/>
          <w:color w:val="000000" w:themeColor="text1"/>
          <w:sz w:val="20"/>
          <w:szCs w:val="20"/>
        </w:rPr>
        <w:t xml:space="preserve">Both are a </w:t>
      </w:r>
      <w:r w:rsidR="00A66136">
        <w:rPr>
          <w:rFonts w:cs="Times New Roman"/>
          <w:color w:val="FF0000"/>
          <w:sz w:val="20"/>
          <w:szCs w:val="20"/>
        </w:rPr>
        <w:t>certain</w:t>
      </w:r>
      <w:r w:rsidRPr="00A66136">
        <w:rPr>
          <w:rFonts w:cs="Times New Roman"/>
          <w:color w:val="FF0000"/>
          <w:sz w:val="20"/>
          <w:szCs w:val="20"/>
        </w:rPr>
        <w:t xml:space="preserve"> </w:t>
      </w:r>
      <w:r w:rsidRPr="001A3CAD">
        <w:rPr>
          <w:rFonts w:cs="Times New Roman"/>
          <w:color w:val="000000" w:themeColor="text1"/>
          <w:sz w:val="20"/>
          <w:szCs w:val="20"/>
        </w:rPr>
        <w:t>type of rotary transformer that couples a primary winding (</w:t>
      </w:r>
      <w:r w:rsidRPr="001A3CAD">
        <w:rPr>
          <w:rFonts w:cs="Times New Roman"/>
          <w:i/>
          <w:color w:val="000000" w:themeColor="text1"/>
          <w:sz w:val="20"/>
          <w:szCs w:val="20"/>
        </w:rPr>
        <w:t>Excitation</w:t>
      </w:r>
      <w:r w:rsidRPr="001A3CAD">
        <w:rPr>
          <w:rFonts w:cs="Times New Roman"/>
          <w:color w:val="000000" w:themeColor="text1"/>
          <w:sz w:val="20"/>
          <w:szCs w:val="20"/>
        </w:rPr>
        <w:t xml:space="preserve"> see Fig. 1) with two secondary windings (</w:t>
      </w:r>
      <w:r w:rsidRPr="001A3CAD">
        <w:rPr>
          <w:rFonts w:cs="Times New Roman"/>
          <w:i/>
          <w:color w:val="000000" w:themeColor="text1"/>
          <w:sz w:val="20"/>
          <w:szCs w:val="20"/>
        </w:rPr>
        <w:t>Output 1</w:t>
      </w:r>
      <w:r w:rsidRPr="001A3CAD">
        <w:rPr>
          <w:rFonts w:cs="Times New Roman"/>
          <w:color w:val="000000" w:themeColor="text1"/>
          <w:sz w:val="20"/>
          <w:szCs w:val="20"/>
        </w:rPr>
        <w:t xml:space="preserve"> &amp; </w:t>
      </w:r>
      <w:r w:rsidRPr="001A3CAD">
        <w:rPr>
          <w:rFonts w:cs="Times New Roman"/>
          <w:i/>
          <w:color w:val="000000" w:themeColor="text1"/>
          <w:sz w:val="20"/>
          <w:szCs w:val="20"/>
        </w:rPr>
        <w:t>2</w:t>
      </w:r>
      <w:r w:rsidRPr="001A3CAD">
        <w:rPr>
          <w:rFonts w:cs="Times New Roman"/>
          <w:color w:val="000000" w:themeColor="text1"/>
          <w:sz w:val="20"/>
          <w:szCs w:val="20"/>
        </w:rPr>
        <w:t xml:space="preserve">) </w:t>
      </w:r>
      <w:r w:rsidR="00D379D9" w:rsidRPr="00D379D9">
        <w:rPr>
          <w:rFonts w:cs="Times New Roman"/>
          <w:color w:val="FF0000"/>
          <w:sz w:val="20"/>
          <w:szCs w:val="20"/>
        </w:rPr>
        <w:t>with</w:t>
      </w:r>
      <w:r w:rsidRPr="00D379D9">
        <w:rPr>
          <w:rFonts w:cs="Times New Roman"/>
          <w:color w:val="FF0000"/>
          <w:sz w:val="20"/>
          <w:szCs w:val="20"/>
        </w:rPr>
        <w:t xml:space="preserve"> </w:t>
      </w:r>
      <w:r w:rsidRPr="001A3CAD">
        <w:rPr>
          <w:rFonts w:cs="Times New Roman"/>
          <w:color w:val="000000" w:themeColor="text1"/>
          <w:sz w:val="20"/>
          <w:szCs w:val="20"/>
        </w:rPr>
        <w:t xml:space="preserve">90 electrical degrees phase shift.  </w:t>
      </w:r>
      <w:r w:rsidR="00D379D9">
        <w:rPr>
          <w:rFonts w:cs="Times New Roman"/>
          <w:color w:val="000000" w:themeColor="text1"/>
          <w:sz w:val="20"/>
          <w:szCs w:val="20"/>
        </w:rPr>
        <w:t>The excitation</w:t>
      </w:r>
      <w:r w:rsidRPr="001A3CAD">
        <w:rPr>
          <w:rFonts w:cs="Times New Roman"/>
          <w:color w:val="000000" w:themeColor="text1"/>
          <w:sz w:val="20"/>
          <w:szCs w:val="20"/>
        </w:rPr>
        <w:t xml:space="preserve"> signal, i.e.</w:t>
      </w:r>
      <w:r w:rsidR="00A26B52">
        <w:rPr>
          <w:rFonts w:cs="Times New Roman"/>
          <w:color w:val="000000" w:themeColor="text1"/>
          <w:sz w:val="20"/>
          <w:szCs w:val="20"/>
        </w:rPr>
        <w:t>,</w:t>
      </w:r>
      <w:r w:rsidRPr="001A3CAD">
        <w:rPr>
          <w:rFonts w:cs="Times New Roman"/>
          <w:color w:val="000000" w:themeColor="text1"/>
          <w:sz w:val="20"/>
          <w:szCs w:val="20"/>
        </w:rPr>
        <w:t xml:space="preserve"> </w:t>
      </w:r>
      <w:proofErr w:type="spellStart"/>
      <w:r w:rsidRPr="001A3CAD">
        <w:rPr>
          <w:rFonts w:cs="Times New Roman"/>
          <w:i/>
          <w:color w:val="000000" w:themeColor="text1"/>
          <w:sz w:val="20"/>
          <w:szCs w:val="20"/>
        </w:rPr>
        <w:t>v</w:t>
      </w:r>
      <w:r w:rsidRPr="001A3CAD">
        <w:rPr>
          <w:rFonts w:cs="Times New Roman"/>
          <w:i/>
          <w:color w:val="000000" w:themeColor="text1"/>
          <w:sz w:val="20"/>
          <w:szCs w:val="20"/>
          <w:vertAlign w:val="subscript"/>
        </w:rPr>
        <w:t>E</w:t>
      </w:r>
      <w:proofErr w:type="spellEnd"/>
      <w:r w:rsidRPr="001A3CAD">
        <w:rPr>
          <w:i/>
          <w:color w:val="000000" w:themeColor="text1"/>
          <w:sz w:val="20"/>
          <w:szCs w:val="20"/>
        </w:rPr>
        <w:t>(t)</w:t>
      </w:r>
      <w:r w:rsidRPr="001A3CAD">
        <w:rPr>
          <w:rFonts w:cs="Times New Roman"/>
          <w:color w:val="000000" w:themeColor="text1"/>
          <w:sz w:val="20"/>
          <w:szCs w:val="20"/>
        </w:rPr>
        <w:t xml:space="preserve"> in Fig. 1, is generally </w:t>
      </w:r>
      <w:r w:rsidR="00D379D9">
        <w:rPr>
          <w:rFonts w:cs="Times New Roman"/>
          <w:color w:val="000000" w:themeColor="text1"/>
          <w:sz w:val="20"/>
          <w:szCs w:val="20"/>
        </w:rPr>
        <w:t>sinusoidal</w:t>
      </w:r>
      <w:r w:rsidRPr="001A3CAD">
        <w:rPr>
          <w:rFonts w:cs="Times New Roman"/>
          <w:color w:val="000000" w:themeColor="text1"/>
          <w:sz w:val="20"/>
          <w:szCs w:val="20"/>
        </w:rPr>
        <w:t xml:space="preserve"> </w:t>
      </w:r>
      <w:r w:rsidRPr="001A3CAD">
        <w:rPr>
          <w:color w:val="000000" w:themeColor="text1"/>
          <w:sz w:val="20"/>
          <w:szCs w:val="20"/>
        </w:rPr>
        <w:t xml:space="preserve">(1) (see Fig. 2a), of magnitude and </w:t>
      </w:r>
      <w:r w:rsidR="00CC520E">
        <w:rPr>
          <w:color w:val="000000" w:themeColor="text1"/>
          <w:sz w:val="20"/>
          <w:szCs w:val="20"/>
        </w:rPr>
        <w:t xml:space="preserve">angular </w:t>
      </w:r>
      <w:r w:rsidRPr="001A3CAD">
        <w:rPr>
          <w:color w:val="000000" w:themeColor="text1"/>
          <w:sz w:val="20"/>
          <w:szCs w:val="20"/>
        </w:rPr>
        <w:t xml:space="preserve">frequency </w:t>
      </w:r>
      <w:r w:rsidRPr="001A3CAD">
        <w:rPr>
          <w:i/>
          <w:color w:val="000000" w:themeColor="text1"/>
          <w:sz w:val="20"/>
          <w:szCs w:val="20"/>
        </w:rPr>
        <w:t>E</w:t>
      </w:r>
      <w:r w:rsidRPr="001A3CAD">
        <w:rPr>
          <w:i/>
          <w:color w:val="000000" w:themeColor="text1"/>
          <w:sz w:val="20"/>
          <w:szCs w:val="20"/>
          <w:vertAlign w:val="subscript"/>
        </w:rPr>
        <w:t>0</w:t>
      </w:r>
      <w:r w:rsidRPr="001A3CAD">
        <w:rPr>
          <w:color w:val="000000" w:themeColor="text1"/>
          <w:sz w:val="20"/>
          <w:szCs w:val="20"/>
        </w:rPr>
        <w:t xml:space="preserve"> and </w:t>
      </w:r>
      <w:proofErr w:type="spellStart"/>
      <w:r w:rsidRPr="001A3CAD">
        <w:rPr>
          <w:rFonts w:cs="Times New Roman"/>
          <w:i/>
          <w:color w:val="000000" w:themeColor="text1"/>
          <w:sz w:val="20"/>
          <w:szCs w:val="20"/>
        </w:rPr>
        <w:t>ω</w:t>
      </w:r>
      <w:r w:rsidRPr="001A3CAD">
        <w:rPr>
          <w:i/>
          <w:color w:val="000000" w:themeColor="text1"/>
          <w:sz w:val="20"/>
          <w:szCs w:val="20"/>
          <w:vertAlign w:val="subscript"/>
        </w:rPr>
        <w:t>s</w:t>
      </w:r>
      <w:proofErr w:type="spellEnd"/>
      <w:r w:rsidR="009F40A6">
        <w:rPr>
          <w:i/>
          <w:color w:val="000000" w:themeColor="text1"/>
          <w:sz w:val="20"/>
          <w:szCs w:val="20"/>
          <w:vertAlign w:val="subscript"/>
        </w:rPr>
        <w:t>,</w:t>
      </w:r>
      <w:r w:rsidRPr="001A3CAD">
        <w:rPr>
          <w:color w:val="000000" w:themeColor="text1"/>
          <w:sz w:val="20"/>
          <w:szCs w:val="20"/>
        </w:rPr>
        <w:t xml:space="preserve"> respectively. </w:t>
      </w:r>
      <w:r w:rsidRPr="001A3CAD">
        <w:rPr>
          <w:rFonts w:cs="Times New Roman"/>
          <w:color w:val="000000" w:themeColor="text1"/>
          <w:sz w:val="20"/>
          <w:szCs w:val="20"/>
        </w:rPr>
        <w:t xml:space="preserve">The output signals of the resolver are </w:t>
      </w:r>
      <w:proofErr w:type="spellStart"/>
      <w:r w:rsidRPr="001A3CAD">
        <w:rPr>
          <w:i/>
          <w:color w:val="000000" w:themeColor="text1"/>
          <w:sz w:val="20"/>
          <w:szCs w:val="20"/>
        </w:rPr>
        <w:t>v</w:t>
      </w:r>
      <w:r w:rsidRPr="001A3CAD">
        <w:rPr>
          <w:i/>
          <w:color w:val="000000" w:themeColor="text1"/>
          <w:sz w:val="20"/>
          <w:szCs w:val="20"/>
          <w:vertAlign w:val="subscript"/>
        </w:rPr>
        <w:t>S</w:t>
      </w:r>
      <w:proofErr w:type="spellEnd"/>
      <w:r w:rsidRPr="001A3CAD">
        <w:rPr>
          <w:i/>
          <w:color w:val="000000" w:themeColor="text1"/>
          <w:sz w:val="20"/>
          <w:szCs w:val="20"/>
        </w:rPr>
        <w:t>(t)</w:t>
      </w:r>
      <w:r w:rsidRPr="001A3CAD">
        <w:rPr>
          <w:color w:val="000000" w:themeColor="text1"/>
          <w:sz w:val="20"/>
          <w:szCs w:val="20"/>
        </w:rPr>
        <w:t xml:space="preserve"> </w:t>
      </w:r>
      <w:r w:rsidR="00A73590">
        <w:rPr>
          <w:color w:val="000000" w:themeColor="text1"/>
          <w:sz w:val="20"/>
          <w:szCs w:val="20"/>
        </w:rPr>
        <w:t>(2)</w:t>
      </w:r>
      <w:r w:rsidRPr="001A3CAD">
        <w:rPr>
          <w:rFonts w:cs="Times New Roman"/>
          <w:color w:val="000000" w:themeColor="text1"/>
          <w:sz w:val="20"/>
          <w:szCs w:val="20"/>
        </w:rPr>
        <w:t xml:space="preserve"> </w:t>
      </w:r>
      <w:r w:rsidRPr="001A3CAD">
        <w:rPr>
          <w:color w:val="000000" w:themeColor="text1"/>
          <w:sz w:val="20"/>
          <w:szCs w:val="20"/>
        </w:rPr>
        <w:t xml:space="preserve">and </w:t>
      </w:r>
      <w:proofErr w:type="spellStart"/>
      <w:r w:rsidRPr="001A3CAD">
        <w:rPr>
          <w:i/>
          <w:color w:val="000000" w:themeColor="text1"/>
          <w:sz w:val="20"/>
          <w:szCs w:val="20"/>
        </w:rPr>
        <w:t>v</w:t>
      </w:r>
      <w:r w:rsidRPr="001A3CAD">
        <w:rPr>
          <w:i/>
          <w:color w:val="000000" w:themeColor="text1"/>
          <w:sz w:val="20"/>
          <w:szCs w:val="20"/>
          <w:vertAlign w:val="subscript"/>
        </w:rPr>
        <w:t>C</w:t>
      </w:r>
      <w:proofErr w:type="spellEnd"/>
      <w:r w:rsidRPr="001A3CAD">
        <w:rPr>
          <w:i/>
          <w:color w:val="000000" w:themeColor="text1"/>
          <w:sz w:val="20"/>
          <w:szCs w:val="20"/>
        </w:rPr>
        <w:t>(t)</w:t>
      </w:r>
      <w:r w:rsidRPr="001A3CAD">
        <w:rPr>
          <w:color w:val="000000" w:themeColor="text1"/>
          <w:sz w:val="20"/>
          <w:szCs w:val="20"/>
        </w:rPr>
        <w:t xml:space="preserve"> </w:t>
      </w:r>
      <w:r w:rsidR="00A73590">
        <w:rPr>
          <w:color w:val="000000" w:themeColor="text1"/>
          <w:sz w:val="20"/>
          <w:szCs w:val="20"/>
        </w:rPr>
        <w:t>(3)</w:t>
      </w:r>
      <w:r w:rsidRPr="001A3CAD">
        <w:rPr>
          <w:rFonts w:cs="Times New Roman"/>
          <w:color w:val="000000" w:themeColor="text1"/>
          <w:sz w:val="20"/>
          <w:szCs w:val="20"/>
        </w:rPr>
        <w:t xml:space="preserve"> (see Figs. 2</w:t>
      </w:r>
      <w:r w:rsidR="00CC520E">
        <w:rPr>
          <w:rFonts w:cs="Times New Roman"/>
          <w:color w:val="000000" w:themeColor="text1"/>
          <w:sz w:val="20"/>
          <w:szCs w:val="20"/>
        </w:rPr>
        <w:t>b</w:t>
      </w:r>
      <w:r w:rsidRPr="001A3CAD">
        <w:rPr>
          <w:rFonts w:cs="Times New Roman"/>
          <w:color w:val="000000" w:themeColor="text1"/>
          <w:sz w:val="20"/>
          <w:szCs w:val="20"/>
        </w:rPr>
        <w:t xml:space="preserve"> and 2</w:t>
      </w:r>
      <w:r w:rsidR="00CC520E">
        <w:rPr>
          <w:rFonts w:cs="Times New Roman"/>
          <w:color w:val="000000" w:themeColor="text1"/>
          <w:sz w:val="20"/>
          <w:szCs w:val="20"/>
        </w:rPr>
        <w:t>c</w:t>
      </w:r>
      <w:r w:rsidRPr="001A3CAD">
        <w:rPr>
          <w:rFonts w:cs="Times New Roman"/>
          <w:color w:val="000000" w:themeColor="text1"/>
          <w:sz w:val="20"/>
          <w:szCs w:val="20"/>
        </w:rPr>
        <w:t xml:space="preserve">), where </w:t>
      </w:r>
      <w:r w:rsidRPr="001A3CAD">
        <w:rPr>
          <w:rFonts w:cs="Times New Roman"/>
          <w:i/>
          <w:color w:val="000000" w:themeColor="text1"/>
          <w:sz w:val="20"/>
          <w:szCs w:val="20"/>
        </w:rPr>
        <w:t>k</w:t>
      </w:r>
      <w:r w:rsidRPr="001A3CAD">
        <w:rPr>
          <w:rFonts w:cs="Times New Roman"/>
          <w:color w:val="000000" w:themeColor="text1"/>
          <w:sz w:val="20"/>
          <w:szCs w:val="20"/>
        </w:rPr>
        <w:t xml:space="preserve"> is the equivalent turn</w:t>
      </w:r>
      <w:r w:rsidR="00547902">
        <w:rPr>
          <w:rFonts w:cs="Times New Roman"/>
          <w:color w:val="000000" w:themeColor="text1"/>
          <w:sz w:val="20"/>
          <w:szCs w:val="20"/>
        </w:rPr>
        <w:t>s</w:t>
      </w:r>
      <w:r w:rsidRPr="001A3CAD">
        <w:rPr>
          <w:rFonts w:cs="Times New Roman"/>
          <w:color w:val="000000" w:themeColor="text1"/>
          <w:sz w:val="20"/>
          <w:szCs w:val="20"/>
        </w:rPr>
        <w:t xml:space="preserve"> ratio of the magnetic coupling, </w:t>
      </w:r>
      <w:proofErr w:type="spellStart"/>
      <w:r w:rsidRPr="001A3CAD">
        <w:rPr>
          <w:rFonts w:cs="Times New Roman"/>
          <w:i/>
          <w:color w:val="000000" w:themeColor="text1"/>
          <w:sz w:val="20"/>
          <w:szCs w:val="20"/>
        </w:rPr>
        <w:t>θ</w:t>
      </w:r>
      <w:r w:rsidRPr="001A3CAD">
        <w:rPr>
          <w:i/>
          <w:color w:val="000000" w:themeColor="text1"/>
          <w:sz w:val="20"/>
          <w:szCs w:val="20"/>
          <w:vertAlign w:val="subscript"/>
        </w:rPr>
        <w:t>r</w:t>
      </w:r>
      <w:proofErr w:type="spellEnd"/>
      <w:r w:rsidRPr="001A3CAD">
        <w:rPr>
          <w:color w:val="000000" w:themeColor="text1"/>
          <w:sz w:val="20"/>
          <w:szCs w:val="20"/>
        </w:rPr>
        <w:t xml:space="preserve"> is </w:t>
      </w:r>
      <w:r w:rsidRPr="001A3CAD">
        <w:rPr>
          <w:color w:val="000000" w:themeColor="text1"/>
          <w:sz w:val="20"/>
          <w:szCs w:val="20"/>
        </w:rPr>
        <w:t xml:space="preserve">the rotor </w:t>
      </w:r>
      <w:r w:rsidR="00A66136">
        <w:rPr>
          <w:color w:val="000000" w:themeColor="text1"/>
          <w:sz w:val="20"/>
          <w:szCs w:val="20"/>
        </w:rPr>
        <w:t>angle,</w:t>
      </w:r>
      <w:r w:rsidR="003317AA">
        <w:rPr>
          <w:rFonts w:cs="Times New Roman"/>
          <w:color w:val="000000" w:themeColor="text1"/>
          <w:sz w:val="20"/>
          <w:szCs w:val="20"/>
        </w:rPr>
        <w:t xml:space="preserve"> and</w:t>
      </w:r>
      <w:r w:rsidR="003317AA" w:rsidRPr="001A3CAD">
        <w:rPr>
          <w:rFonts w:cs="Times New Roman"/>
          <w:color w:val="000000" w:themeColor="text1"/>
          <w:sz w:val="20"/>
          <w:szCs w:val="20"/>
        </w:rPr>
        <w:t xml:space="preserve"> </w:t>
      </w:r>
      <w:r w:rsidRPr="001A3CAD">
        <w:rPr>
          <w:i/>
          <w:sz w:val="20"/>
          <w:szCs w:val="20"/>
        </w:rPr>
        <w:t>X</w:t>
      </w:r>
      <w:r w:rsidRPr="001A3CAD">
        <w:rPr>
          <w:sz w:val="20"/>
          <w:szCs w:val="20"/>
        </w:rPr>
        <w:t xml:space="preserve"> is a multiplication factor for the angle</w:t>
      </w:r>
      <w:r w:rsidR="00A66136">
        <w:rPr>
          <w:sz w:val="20"/>
          <w:szCs w:val="20"/>
        </w:rPr>
        <w:t xml:space="preserve"> </w:t>
      </w:r>
      <w:r w:rsidR="00A73590">
        <w:rPr>
          <w:sz w:val="20"/>
          <w:szCs w:val="20"/>
        </w:rPr>
        <w:t>[6]</w:t>
      </w:r>
      <w:r w:rsidRPr="001A3CAD">
        <w:rPr>
          <w:rFonts w:cs="Times New Roman"/>
          <w:sz w:val="20"/>
          <w:szCs w:val="20"/>
        </w:rPr>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248"/>
        <w:gridCol w:w="608"/>
      </w:tblGrid>
      <w:tr w:rsidR="003A7285" w:rsidRPr="005725F5" w14:paraId="3AE62250" w14:textId="77777777" w:rsidTr="004D2B46">
        <w:tc>
          <w:tcPr>
            <w:tcW w:w="212.40pt" w:type="dxa"/>
          </w:tcPr>
          <w:p w14:paraId="085631D0" w14:textId="139192F8"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oMath>
            </m:oMathPara>
          </w:p>
        </w:tc>
        <w:tc>
          <w:tcPr>
            <w:tcW w:w="30.40pt" w:type="dxa"/>
          </w:tcPr>
          <w:p w14:paraId="6DC1B268" w14:textId="11E52932" w:rsidR="003A7285" w:rsidRPr="005725F5" w:rsidRDefault="00911F41" w:rsidP="0034523B">
            <w:pPr>
              <w:pStyle w:val="a4"/>
              <w:ind w:firstLine="0pt"/>
              <w:rPr>
                <w:bCs/>
                <w:lang w:val="en-US"/>
              </w:rPr>
            </w:pPr>
            <w:r w:rsidRPr="005725F5">
              <w:rPr>
                <w:bCs/>
                <w:lang w:val="en-US"/>
              </w:rPr>
              <w:t>(1)</w:t>
            </w:r>
          </w:p>
        </w:tc>
      </w:tr>
      <w:tr w:rsidR="003A7285" w:rsidRPr="005725F5" w14:paraId="3F97B51E" w14:textId="77777777" w:rsidTr="004D2B46">
        <w:tc>
          <w:tcPr>
            <w:tcW w:w="212.40pt" w:type="dxa"/>
          </w:tcPr>
          <w:p w14:paraId="29BF2B82" w14:textId="148484C6"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S</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r>
                  <w:rPr>
                    <w:rFonts w:ascii="Cambria Math"/>
                    <w:noProof/>
                    <w:lang w:val="en-US"/>
                  </w:rPr>
                  <m:t> </m:t>
                </m:r>
                <m:r>
                  <w:rPr>
                    <w:rFonts w:ascii="Cambria Math"/>
                    <w:noProof/>
                    <w:lang w:val="en-US"/>
                  </w:rPr>
                  <m:t>k</m:t>
                </m:r>
                <m:r>
                  <w:rPr>
                    <w:rFonts w:ascii="Cambria Math"/>
                    <w:noProof/>
                    <w:lang w:val="en-US"/>
                  </w:rPr>
                  <m:t> </m:t>
                </m:r>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25F4E8E7" w14:textId="5D4799A8" w:rsidR="003A7285" w:rsidRPr="005725F5" w:rsidRDefault="00911F41" w:rsidP="0034523B">
            <w:pPr>
              <w:pStyle w:val="a4"/>
              <w:ind w:firstLine="0pt"/>
              <w:rPr>
                <w:bCs/>
                <w:lang w:val="en-US"/>
              </w:rPr>
            </w:pPr>
            <w:r w:rsidRPr="005725F5">
              <w:rPr>
                <w:bCs/>
                <w:lang w:val="en-US"/>
              </w:rPr>
              <w:t>(2)</w:t>
            </w:r>
          </w:p>
        </w:tc>
      </w:tr>
      <w:tr w:rsidR="003A7285" w:rsidRPr="005725F5" w14:paraId="72850D98" w14:textId="77777777" w:rsidTr="004D2B46">
        <w:tc>
          <w:tcPr>
            <w:tcW w:w="212.40pt" w:type="dxa"/>
          </w:tcPr>
          <w:p w14:paraId="3A0C1983" w14:textId="38A09DF0"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C</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r>
                  <w:rPr>
                    <w:rFonts w:ascii="Cambria Math"/>
                    <w:noProof/>
                    <w:lang w:val="en-US"/>
                  </w:rPr>
                  <m:t> </m:t>
                </m:r>
                <m:r>
                  <w:rPr>
                    <w:rFonts w:ascii="Cambria Math"/>
                    <w:noProof/>
                    <w:lang w:val="en-US"/>
                  </w:rPr>
                  <m:t>k</m:t>
                </m:r>
                <m:r>
                  <w:rPr>
                    <w:rFonts w:ascii="Cambria Math"/>
                    <w:noProof/>
                    <w:lang w:val="en-US"/>
                  </w:rPr>
                  <m:t> </m:t>
                </m:r>
                <m:func>
                  <m:funcPr>
                    <m:ctrlPr>
                      <w:rPr>
                        <w:rFonts w:ascii="Cambria Math" w:hAnsi="Cambria Math"/>
                        <w:i/>
                        <w:noProof/>
                        <w:lang w:val="en-US"/>
                      </w:rPr>
                    </m:ctrlPr>
                  </m:funcPr>
                  <m:fName>
                    <m:r>
                      <w:rPr>
                        <w:rFonts w:ascii="Cambria Math"/>
                        <w:noProof/>
                        <w:lang w:val="en-US"/>
                      </w:rPr>
                      <m:t>cos</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7D3B99B7" w14:textId="07D46F02" w:rsidR="003A7285" w:rsidRPr="005725F5" w:rsidRDefault="00911F41" w:rsidP="0034523B">
            <w:pPr>
              <w:pStyle w:val="a4"/>
              <w:ind w:firstLine="0pt"/>
              <w:rPr>
                <w:bCs/>
                <w:lang w:val="en-US"/>
              </w:rPr>
            </w:pPr>
            <w:r w:rsidRPr="005725F5">
              <w:rPr>
                <w:bCs/>
                <w:lang w:val="en-US"/>
              </w:rPr>
              <w:t>(3)</w:t>
            </w:r>
          </w:p>
        </w:tc>
      </w:tr>
      <w:tr w:rsidR="003A7285" w:rsidRPr="005725F5" w14:paraId="7C497FFB" w14:textId="77777777" w:rsidTr="004D2B46">
        <w:tc>
          <w:tcPr>
            <w:tcW w:w="212.40pt" w:type="dxa"/>
          </w:tcPr>
          <w:p w14:paraId="756773D5" w14:textId="0C8F08D5" w:rsidR="003A7285" w:rsidRPr="005725F5" w:rsidRDefault="00000000" w:rsidP="007C3840">
            <w:pPr>
              <w:pStyle w:val="a4"/>
              <w:ind w:firstLine="0pt"/>
              <w:rPr>
                <w:bCs/>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S</m:t>
                    </m:r>
                  </m:sub>
                  <m:sup>
                    <m:r>
                      <w:rPr>
                        <w:rFonts w:ascii="Cambria Math"/>
                        <w:noProof/>
                        <w:lang w:val="en-US"/>
                      </w:rPr>
                      <m:t>'</m:t>
                    </m:r>
                  </m:sup>
                </m:sSubSup>
                <m:r>
                  <w:rPr>
                    <w:rFonts w:ascii="Cambria Math"/>
                    <w:noProof/>
                    <w:lang w:val="en-US"/>
                  </w:rPr>
                  <m:t>(t)=k</m:t>
                </m:r>
                <m:r>
                  <w:rPr>
                    <w:rFonts w:ascii="Cambria Math"/>
                    <w:noProof/>
                    <w:lang w:val="en-US"/>
                  </w:rPr>
                  <m:t>' </m:t>
                </m:r>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1CD396B6" w14:textId="3BEF0B71" w:rsidR="003A7285" w:rsidRPr="005725F5" w:rsidRDefault="00911F41" w:rsidP="0034523B">
            <w:pPr>
              <w:pStyle w:val="a4"/>
              <w:ind w:firstLine="0pt"/>
              <w:rPr>
                <w:bCs/>
                <w:lang w:val="en-US"/>
              </w:rPr>
            </w:pPr>
            <w:r w:rsidRPr="005725F5">
              <w:rPr>
                <w:bCs/>
                <w:lang w:val="en-US"/>
              </w:rPr>
              <w:t>(4)</w:t>
            </w:r>
          </w:p>
        </w:tc>
      </w:tr>
      <w:tr w:rsidR="003A7285" w:rsidRPr="005725F5" w14:paraId="4CBC2805" w14:textId="77777777" w:rsidTr="004D2B46">
        <w:tc>
          <w:tcPr>
            <w:tcW w:w="212.40pt" w:type="dxa"/>
          </w:tcPr>
          <w:p w14:paraId="2ABFC568" w14:textId="01D5B7CD" w:rsidR="003A7285" w:rsidRPr="005725F5" w:rsidRDefault="00000000" w:rsidP="007C3840">
            <w:pPr>
              <w:pStyle w:val="a4"/>
              <w:ind w:firstLine="0pt"/>
              <w:rPr>
                <w:bCs/>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C</m:t>
                    </m:r>
                  </m:sub>
                  <m:sup>
                    <m:r>
                      <w:rPr>
                        <w:rFonts w:ascii="Cambria Math"/>
                        <w:noProof/>
                        <w:lang w:val="en-US"/>
                      </w:rPr>
                      <m:t>'</m:t>
                    </m:r>
                  </m:sup>
                </m:sSubSup>
                <m:r>
                  <w:rPr>
                    <w:rFonts w:ascii="Cambria Math"/>
                    <w:noProof/>
                    <w:lang w:val="en-US"/>
                  </w:rPr>
                  <m:t>(t)=k</m:t>
                </m:r>
                <m:r>
                  <w:rPr>
                    <w:rFonts w:ascii="Cambria Math"/>
                    <w:noProof/>
                    <w:lang w:val="en-US"/>
                  </w:rPr>
                  <m:t>' </m:t>
                </m:r>
                <m:func>
                  <m:funcPr>
                    <m:ctrlPr>
                      <w:rPr>
                        <w:rFonts w:ascii="Cambria Math" w:hAnsi="Cambria Math"/>
                        <w:i/>
                        <w:noProof/>
                        <w:lang w:val="en-US"/>
                      </w:rPr>
                    </m:ctrlPr>
                  </m:funcPr>
                  <m:fName>
                    <m:r>
                      <w:rPr>
                        <w:rFonts w:ascii="Cambria Math"/>
                        <w:noProof/>
                        <w:lang w:val="en-US"/>
                      </w:rPr>
                      <m:t>cos</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1A04FF20" w14:textId="39D32C80" w:rsidR="003A7285" w:rsidRPr="005725F5" w:rsidRDefault="00911F41" w:rsidP="0034523B">
            <w:pPr>
              <w:pStyle w:val="a4"/>
              <w:ind w:firstLine="0pt"/>
              <w:rPr>
                <w:bCs/>
                <w:lang w:val="en-US"/>
              </w:rPr>
            </w:pPr>
            <w:r w:rsidRPr="005725F5">
              <w:rPr>
                <w:bCs/>
                <w:lang w:val="en-US"/>
              </w:rPr>
              <w:t>(5)</w:t>
            </w:r>
          </w:p>
        </w:tc>
      </w:tr>
    </w:tbl>
    <w:p w14:paraId="78CBD714" w14:textId="7F915E4B" w:rsidR="00B529C7" w:rsidRDefault="00B529C7" w:rsidP="00B529C7">
      <w:pPr>
        <w:ind w:firstLine="18pt"/>
        <w:jc w:val="both"/>
      </w:pPr>
      <w:proofErr w:type="spellStart"/>
      <w:r w:rsidRPr="005725F5">
        <w:rPr>
          <w:i/>
          <w:color w:val="000000" w:themeColor="text1"/>
        </w:rPr>
        <w:t>v</w:t>
      </w:r>
      <w:r w:rsidRPr="005725F5">
        <w:rPr>
          <w:i/>
          <w:color w:val="000000" w:themeColor="text1"/>
          <w:vertAlign w:val="subscript"/>
        </w:rPr>
        <w:t>S</w:t>
      </w:r>
      <w:proofErr w:type="spellEnd"/>
      <w:r w:rsidRPr="005725F5">
        <w:rPr>
          <w:i/>
          <w:color w:val="000000" w:themeColor="text1"/>
        </w:rPr>
        <w:t>(t)</w:t>
      </w:r>
      <w:r w:rsidRPr="005725F5">
        <w:rPr>
          <w:color w:val="000000" w:themeColor="text1"/>
        </w:rPr>
        <w:t xml:space="preserve"> and </w:t>
      </w:r>
      <w:proofErr w:type="spellStart"/>
      <w:r w:rsidRPr="005725F5">
        <w:rPr>
          <w:i/>
          <w:color w:val="000000" w:themeColor="text1"/>
        </w:rPr>
        <w:t>v</w:t>
      </w:r>
      <w:r w:rsidRPr="005725F5">
        <w:rPr>
          <w:i/>
          <w:color w:val="000000" w:themeColor="text1"/>
          <w:vertAlign w:val="subscript"/>
        </w:rPr>
        <w:t>C</w:t>
      </w:r>
      <w:proofErr w:type="spellEnd"/>
      <w:r w:rsidRPr="005725F5">
        <w:rPr>
          <w:i/>
          <w:color w:val="000000" w:themeColor="text1"/>
        </w:rPr>
        <w:t>(t)</w:t>
      </w:r>
      <w:r w:rsidRPr="005725F5">
        <w:rPr>
          <w:color w:val="000000" w:themeColor="text1"/>
        </w:rPr>
        <w:t xml:space="preserve"> are the input</w:t>
      </w:r>
      <w:ins w:id="104" w:author="DANIEL FERNANDEZ ALONSO" w:date="2022-09-06T17:07:00Z">
        <w:r w:rsidR="005F1139">
          <w:rPr>
            <w:color w:val="000000" w:themeColor="text1"/>
          </w:rPr>
          <w:t>s</w:t>
        </w:r>
      </w:ins>
      <w:r w:rsidRPr="005725F5">
        <w:rPr>
          <w:color w:val="000000" w:themeColor="text1"/>
        </w:rPr>
        <w:t xml:space="preserve"> to </w:t>
      </w:r>
      <w:r w:rsidRPr="005725F5">
        <w:t xml:space="preserve">a resolver-to-digital (R/D) converter, </w:t>
      </w:r>
      <w:r w:rsidRPr="004F703B">
        <w:rPr>
          <w:color w:val="000000" w:themeColor="text1"/>
        </w:rPr>
        <w:t xml:space="preserve">typically </w:t>
      </w:r>
      <w:r w:rsidR="00A66136" w:rsidRPr="00953C95">
        <w:rPr>
          <w:color w:val="FF0000"/>
        </w:rPr>
        <w:t xml:space="preserve">consisting </w:t>
      </w:r>
      <w:r w:rsidR="00A66136">
        <w:rPr>
          <w:color w:val="000000" w:themeColor="text1"/>
        </w:rPr>
        <w:t>of</w:t>
      </w:r>
      <w:r w:rsidRPr="004F703B">
        <w:rPr>
          <w:color w:val="000000" w:themeColor="text1"/>
        </w:rPr>
        <w:t xml:space="preserve"> a demodulation stage to </w:t>
      </w:r>
      <w:del w:id="105" w:author="DANIEL FERNANDEZ ALONSO" w:date="2022-09-06T17:08:00Z">
        <w:r w:rsidR="00953C95" w:rsidRPr="00953C95" w:rsidDel="00470BD9">
          <w:rPr>
            <w:color w:val="FF0000"/>
          </w:rPr>
          <w:delText>interpret</w:delText>
        </w:r>
        <w:r w:rsidRPr="00953C95" w:rsidDel="00470BD9">
          <w:rPr>
            <w:color w:val="FF0000"/>
          </w:rPr>
          <w:delText xml:space="preserve"> </w:delText>
        </w:r>
      </w:del>
      <w:ins w:id="106" w:author="DANIEL FERNANDEZ ALONSO" w:date="2022-09-06T17:08:00Z">
        <w:r w:rsidR="00470BD9">
          <w:rPr>
            <w:color w:val="FF0000"/>
          </w:rPr>
          <w:t>remove</w:t>
        </w:r>
        <w:r w:rsidR="00470BD9" w:rsidRPr="00953C95">
          <w:rPr>
            <w:color w:val="FF0000"/>
          </w:rPr>
          <w:t xml:space="preserve"> </w:t>
        </w:r>
      </w:ins>
      <w:r w:rsidRPr="004F703B">
        <w:rPr>
          <w:color w:val="000000" w:themeColor="text1"/>
        </w:rPr>
        <w:t xml:space="preserve">the </w:t>
      </w:r>
      <w:r w:rsidR="00F74640" w:rsidRPr="004F703B">
        <w:rPr>
          <w:color w:val="000000" w:themeColor="text1"/>
        </w:rPr>
        <w:t>excitation</w:t>
      </w:r>
      <w:r w:rsidRPr="004F703B">
        <w:rPr>
          <w:color w:val="000000" w:themeColor="text1"/>
        </w:rPr>
        <w:t xml:space="preserve"> signal; </w:t>
      </w:r>
      <w:r w:rsidR="008536CC">
        <w:rPr>
          <w:color w:val="000000" w:themeColor="text1"/>
        </w:rPr>
        <w:t>(4)</w:t>
      </w:r>
      <w:r w:rsidRPr="004F703B">
        <w:rPr>
          <w:color w:val="000000" w:themeColor="text1"/>
        </w:rPr>
        <w:t xml:space="preserve"> and </w:t>
      </w:r>
      <w:r w:rsidR="008536CC">
        <w:rPr>
          <w:color w:val="000000" w:themeColor="text1"/>
        </w:rPr>
        <w:t>(5)</w:t>
      </w:r>
      <w:r w:rsidRPr="004F703B">
        <w:rPr>
          <w:color w:val="000000" w:themeColor="text1"/>
        </w:rPr>
        <w:t xml:space="preserve"> </w:t>
      </w:r>
      <w:r w:rsidR="00953C95">
        <w:rPr>
          <w:color w:val="000000" w:themeColor="text1"/>
        </w:rPr>
        <w:t>are</w:t>
      </w:r>
      <w:r w:rsidRPr="004F703B">
        <w:rPr>
          <w:color w:val="000000" w:themeColor="text1"/>
        </w:rPr>
        <w:t xml:space="preserve"> obtained after </w:t>
      </w:r>
      <w:r w:rsidR="00547902" w:rsidRPr="004F703B">
        <w:rPr>
          <w:color w:val="000000" w:themeColor="text1"/>
        </w:rPr>
        <w:t xml:space="preserve">the </w:t>
      </w:r>
      <w:r w:rsidRPr="004F703B">
        <w:rPr>
          <w:color w:val="000000" w:themeColor="text1"/>
        </w:rPr>
        <w:t>demodulation</w:t>
      </w:r>
      <w:r w:rsidR="00953C95">
        <w:rPr>
          <w:color w:val="000000" w:themeColor="text1"/>
        </w:rPr>
        <w:t xml:space="preserve"> process</w:t>
      </w:r>
      <w:r w:rsidRPr="004F703B">
        <w:rPr>
          <w:color w:val="000000" w:themeColor="text1"/>
        </w:rPr>
        <w:t xml:space="preserve">. A </w:t>
      </w:r>
      <w:r w:rsidRPr="005725F5">
        <w:t xml:space="preserve">large variety of methods have been reported to obtain the rotor </w:t>
      </w:r>
      <w:r w:rsidR="00953C95">
        <w:t>angle</w:t>
      </w:r>
      <w:r w:rsidRPr="005725F5">
        <w:t xml:space="preserve">, </w:t>
      </w:r>
      <w:proofErr w:type="spellStart"/>
      <w:r w:rsidRPr="005725F5">
        <w:rPr>
          <w:i/>
        </w:rPr>
        <w:t>θ</w:t>
      </w:r>
      <w:r w:rsidRPr="005725F5">
        <w:rPr>
          <w:i/>
          <w:vertAlign w:val="subscript"/>
        </w:rPr>
        <w:t>r</w:t>
      </w:r>
      <w:proofErr w:type="spellEnd"/>
      <w:r w:rsidRPr="005725F5">
        <w:t xml:space="preserve">, from </w:t>
      </w:r>
      <w:r w:rsidR="00B06397">
        <w:t>(4)</w:t>
      </w:r>
      <w:r w:rsidRPr="005725F5">
        <w:t xml:space="preserve"> and </w:t>
      </w:r>
      <w:r w:rsidR="00B06397">
        <w:t>(5)</w:t>
      </w:r>
      <w:r w:rsidRPr="005725F5">
        <w:t xml:space="preserve"> [15]</w:t>
      </w:r>
      <w:r w:rsidR="00013C5A">
        <w:t>, [21]-[23]</w:t>
      </w:r>
      <w:r w:rsidRPr="005725F5">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16"/>
      </w:tblGrid>
      <w:tr w:rsidR="00EF6437" w:rsidRPr="005725F5" w14:paraId="62F6321B" w14:textId="77777777" w:rsidTr="00A62124">
        <w:tc>
          <w:tcPr>
            <w:tcW w:w="11.80pt" w:type="dxa"/>
          </w:tcPr>
          <w:p w14:paraId="73B78941" w14:textId="77777777" w:rsidR="00EF6437" w:rsidRPr="005725F5" w:rsidRDefault="00EF6437" w:rsidP="00A62124">
            <w:pPr>
              <w:jc w:val="both"/>
              <w:rPr>
                <w:noProof/>
                <w:color w:val="000000" w:themeColor="text1"/>
                <w:sz w:val="16"/>
                <w:szCs w:val="16"/>
              </w:rPr>
            </w:pPr>
            <w:r w:rsidRPr="005725F5">
              <w:rPr>
                <w:noProof/>
                <w:color w:val="000000" w:themeColor="text1"/>
                <w:sz w:val="16"/>
                <w:szCs w:val="16"/>
              </w:rPr>
              <w:t>a)</w:t>
            </w:r>
          </w:p>
        </w:tc>
        <w:tc>
          <w:tcPr>
            <w:tcW w:w="231pt" w:type="dxa"/>
          </w:tcPr>
          <w:p w14:paraId="631976FA" w14:textId="527F6696" w:rsidR="00EF6437" w:rsidRPr="005725F5" w:rsidRDefault="009C7F02" w:rsidP="009C7F02">
            <w:pPr>
              <w:jc w:val="start"/>
              <w:rPr>
                <w:bCs/>
                <w:color w:val="FF0000"/>
                <w:sz w:val="24"/>
                <w:szCs w:val="24"/>
              </w:rPr>
            </w:pPr>
            <w:r>
              <w:rPr>
                <w:noProof/>
                <w:color w:val="000000" w:themeColor="text1"/>
              </w:rPr>
              <w:t xml:space="preserve">          </w:t>
            </w:r>
            <w:r w:rsidR="00EF6437" w:rsidRPr="005725F5">
              <w:rPr>
                <w:noProof/>
                <w:color w:val="000000" w:themeColor="text1"/>
              </w:rPr>
              <w:drawing>
                <wp:inline distT="0" distB="0" distL="0" distR="0" wp14:anchorId="634E6DDA" wp14:editId="6353BC25">
                  <wp:extent cx="1971957" cy="1443567"/>
                  <wp:effectExtent l="0" t="0" r="0" b="4445"/>
                  <wp:docPr id="41030" name="Imagen 410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EF6437" w:rsidRPr="005725F5" w14:paraId="1271963B" w14:textId="77777777" w:rsidTr="00A62124">
        <w:tc>
          <w:tcPr>
            <w:tcW w:w="11.80pt" w:type="dxa"/>
          </w:tcPr>
          <w:p w14:paraId="19ED151F" w14:textId="77777777" w:rsidR="00EF6437" w:rsidRPr="005725F5" w:rsidRDefault="00EF6437" w:rsidP="00A62124">
            <w:pPr>
              <w:jc w:val="both"/>
              <w:rPr>
                <w:noProof/>
                <w:color w:val="000000" w:themeColor="text1"/>
                <w:sz w:val="16"/>
                <w:szCs w:val="16"/>
              </w:rPr>
            </w:pPr>
            <w:r w:rsidRPr="005725F5">
              <w:rPr>
                <w:noProof/>
                <w:color w:val="000000" w:themeColor="text1"/>
                <w:sz w:val="16"/>
                <w:szCs w:val="16"/>
              </w:rPr>
              <w:t>b)</w:t>
            </w:r>
          </w:p>
        </w:tc>
        <w:tc>
          <w:tcPr>
            <w:tcW w:w="231pt" w:type="dxa"/>
          </w:tcPr>
          <w:p w14:paraId="374FFB89" w14:textId="2673C941" w:rsidR="00EF6437" w:rsidRPr="005725F5" w:rsidRDefault="009C7F02" w:rsidP="009C7F02">
            <w:pPr>
              <w:jc w:val="start"/>
              <w:rPr>
                <w:noProof/>
                <w:color w:val="000000" w:themeColor="text1"/>
              </w:rPr>
            </w:pPr>
            <w:r>
              <w:rPr>
                <w:noProof/>
                <w:color w:val="000000" w:themeColor="text1"/>
              </w:rPr>
              <w:t xml:space="preserve">  </w:t>
            </w:r>
            <w:r>
              <w:rPr>
                <w:noProof/>
                <w:color w:val="000000" w:themeColor="text1"/>
              </w:rPr>
              <w:drawing>
                <wp:inline distT="0" distB="0" distL="0" distR="0" wp14:anchorId="370852A5" wp14:editId="3C2586F5">
                  <wp:extent cx="2056047" cy="1401233"/>
                  <wp:effectExtent l="0" t="0" r="1905" b="8890"/>
                  <wp:docPr id="41291" name="Imagen 412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EF6437" w:rsidRPr="005725F5" w14:paraId="67C74928" w14:textId="77777777" w:rsidTr="00A62124">
        <w:tc>
          <w:tcPr>
            <w:tcW w:w="242.80pt" w:type="dxa"/>
            <w:gridSpan w:val="2"/>
          </w:tcPr>
          <w:p w14:paraId="2A9D18A5" w14:textId="24A6C60B" w:rsidR="00EF6437" w:rsidRPr="005725F5" w:rsidRDefault="00EF6437" w:rsidP="00A62124">
            <w:pPr>
              <w:jc w:val="both"/>
              <w:rPr>
                <w:bCs/>
                <w:color w:val="FF0000"/>
                <w:sz w:val="24"/>
                <w:szCs w:val="24"/>
              </w:rPr>
            </w:pPr>
            <w:bookmarkStart w:id="107" w:name="_Ref27643267"/>
            <w:r w:rsidRPr="005725F5">
              <w:rPr>
                <w:color w:val="000000" w:themeColor="text1"/>
                <w:sz w:val="16"/>
                <w:szCs w:val="16"/>
              </w:rPr>
              <w:t xml:space="preserve">Fig. 1. </w:t>
            </w:r>
            <w:bookmarkEnd w:id="107"/>
            <w:ins w:id="108" w:author="DANIEL FERNANDEZ ALONSO" w:date="2022-09-06T17:12:00Z">
              <w:r w:rsidR="00811FB0">
                <w:rPr>
                  <w:color w:val="000000" w:themeColor="text1"/>
                  <w:sz w:val="16"/>
                  <w:szCs w:val="16"/>
                </w:rPr>
                <w:t xml:space="preserve">Schematic representation of </w:t>
              </w:r>
            </w:ins>
            <w:del w:id="109" w:author="DANIEL FERNANDEZ ALONSO" w:date="2022-09-06T17:12:00Z">
              <w:r w:rsidRPr="005725F5" w:rsidDel="00710DC5">
                <w:rPr>
                  <w:color w:val="000000" w:themeColor="text1"/>
                  <w:sz w:val="16"/>
                  <w:szCs w:val="16"/>
                </w:rPr>
                <w:delText>R</w:delText>
              </w:r>
            </w:del>
            <w:ins w:id="110" w:author="DANIEL FERNANDEZ ALONSO" w:date="2022-09-06T17:12:00Z">
              <w:r w:rsidR="00710DC5">
                <w:rPr>
                  <w:color w:val="000000" w:themeColor="text1"/>
                  <w:sz w:val="16"/>
                  <w:szCs w:val="16"/>
                </w:rPr>
                <w:t>r</w:t>
              </w:r>
            </w:ins>
            <w:r w:rsidRPr="005725F5">
              <w:rPr>
                <w:color w:val="000000" w:themeColor="text1"/>
                <w:sz w:val="16"/>
                <w:szCs w:val="16"/>
              </w:rPr>
              <w:t>esolvers, a) WF and b) VR.</w:t>
            </w:r>
          </w:p>
        </w:tc>
      </w:tr>
    </w:tbl>
    <w:p w14:paraId="57CD22A9" w14:textId="77777777" w:rsidR="00EF6437" w:rsidRPr="005725F5" w:rsidRDefault="00EF6437" w:rsidP="00EF6437">
      <w:pPr>
        <w:jc w:val="both"/>
        <w:rPr>
          <w:bCs/>
        </w:rPr>
      </w:pPr>
    </w:p>
    <w:p w14:paraId="51B0A3D8" w14:textId="71146DED" w:rsidR="009303D9" w:rsidRPr="005725F5" w:rsidRDefault="00E357DC" w:rsidP="00ED0149">
      <w:pPr>
        <w:pStyle w:val="2"/>
      </w:pPr>
      <w:r w:rsidRPr="005725F5">
        <w:t xml:space="preserve">Principle of Operation of </w:t>
      </w:r>
      <w:r w:rsidR="00C4587E" w:rsidRPr="005725F5">
        <w:t>the</w:t>
      </w:r>
      <w:r w:rsidR="00547902">
        <w:t xml:space="preserve"> proposed</w:t>
      </w:r>
      <w:r w:rsidRPr="005725F5">
        <w:t xml:space="preserve"> </w:t>
      </w:r>
      <w:r w:rsidR="00C4587E" w:rsidRPr="005725F5">
        <w:t>m</w:t>
      </w:r>
      <w:r w:rsidRPr="005725F5">
        <w:t xml:space="preserve">agnetic </w:t>
      </w:r>
      <w:r w:rsidR="00C4587E" w:rsidRPr="005725F5">
        <w:t>r</w:t>
      </w:r>
      <w:r w:rsidRPr="005725F5">
        <w:t>esolver</w:t>
      </w:r>
    </w:p>
    <w:p w14:paraId="5DAC15F2" w14:textId="2DA1B424" w:rsidR="00643578" w:rsidRDefault="00863E5A" w:rsidP="00643578">
      <w:pPr>
        <w:ind w:firstLine="18pt"/>
        <w:jc w:val="both"/>
        <w:rPr>
          <w:iCs/>
          <w:color w:val="000000" w:themeColor="text1"/>
        </w:rPr>
      </w:pPr>
      <w:r w:rsidRPr="00141EAD">
        <w:rPr>
          <w:iCs/>
          <w:color w:val="FF0000"/>
        </w:rPr>
        <w:t xml:space="preserve">The </w:t>
      </w:r>
      <w:r w:rsidR="00953C95" w:rsidRPr="00141EAD">
        <w:rPr>
          <w:iCs/>
          <w:color w:val="FF0000"/>
        </w:rPr>
        <w:t xml:space="preserve">schematic representation of the </w:t>
      </w:r>
      <w:del w:id="111" w:author="DANIEL FERNANDEZ ALONSO" w:date="2022-09-06T17:12:00Z">
        <w:r w:rsidR="00953C95" w:rsidRPr="00141EAD" w:rsidDel="00B22C62">
          <w:rPr>
            <w:iCs/>
            <w:color w:val="FF0000"/>
          </w:rPr>
          <w:delText xml:space="preserve">suggested </w:delText>
        </w:r>
      </w:del>
      <w:ins w:id="112" w:author="DANIEL FERNANDEZ ALONSO" w:date="2022-09-06T17:12:00Z">
        <w:r w:rsidR="00B22C62">
          <w:rPr>
            <w:iCs/>
            <w:color w:val="FF0000"/>
          </w:rPr>
          <w:t>proposed</w:t>
        </w:r>
        <w:r w:rsidR="00B22C62" w:rsidRPr="00141EAD">
          <w:rPr>
            <w:iCs/>
            <w:color w:val="FF0000"/>
          </w:rPr>
          <w:t xml:space="preserve"> </w:t>
        </w:r>
      </w:ins>
      <w:r w:rsidR="00953C95" w:rsidRPr="00141EAD">
        <w:rPr>
          <w:iCs/>
          <w:color w:val="FF0000"/>
        </w:rPr>
        <w:t xml:space="preserve">magnetic resolver and </w:t>
      </w:r>
      <w:r w:rsidR="00141EAD" w:rsidRPr="00141EAD">
        <w:rPr>
          <w:iCs/>
          <w:color w:val="FF0000"/>
        </w:rPr>
        <w:t>the arrangement of linear hall-effect sensors are</w:t>
      </w:r>
      <w:r w:rsidRPr="00141EAD">
        <w:rPr>
          <w:iCs/>
          <w:color w:val="FF0000"/>
        </w:rPr>
        <w:t xml:space="preserve"> shown in Fig.</w:t>
      </w:r>
      <w:r w:rsidR="00816B4A" w:rsidRPr="00141EAD">
        <w:rPr>
          <w:iCs/>
          <w:color w:val="FF0000"/>
        </w:rPr>
        <w:t xml:space="preserve"> </w:t>
      </w:r>
      <w:r w:rsidRPr="00141EAD">
        <w:rPr>
          <w:iCs/>
          <w:color w:val="FF0000"/>
        </w:rPr>
        <w:t xml:space="preserve">3. </w:t>
      </w:r>
      <w:r w:rsidR="00141EAD" w:rsidRPr="009120D4">
        <w:rPr>
          <w:iCs/>
          <w:color w:val="FF0000"/>
        </w:rPr>
        <w:t>The proposed magnetic resolver consists of a rotor made of a non-laminated ferromagnetic core and permanent mag</w:t>
      </w:r>
      <w:r w:rsidR="009120D4" w:rsidRPr="009120D4">
        <w:rPr>
          <w:iCs/>
          <w:color w:val="FF0000"/>
        </w:rPr>
        <w:t>ne</w:t>
      </w:r>
      <w:r w:rsidR="00141EAD" w:rsidRPr="009120D4">
        <w:rPr>
          <w:iCs/>
          <w:color w:val="FF0000"/>
        </w:rPr>
        <w:t>ts</w:t>
      </w:r>
      <w:r w:rsidR="009120D4" w:rsidRPr="009120D4">
        <w:rPr>
          <w:iCs/>
          <w:color w:val="FF0000"/>
        </w:rPr>
        <w:t>. In addition, it includes a stator integrated with two</w:t>
      </w:r>
      <w:r w:rsidR="009120D4">
        <w:rPr>
          <w:iCs/>
          <w:color w:val="FF0000"/>
        </w:rPr>
        <w:t xml:space="preserve"> </w:t>
      </w:r>
      <w:r w:rsidR="0012638D">
        <w:rPr>
          <w:iCs/>
          <w:color w:val="FF0000"/>
        </w:rPr>
        <w:t xml:space="preserve">elements of </w:t>
      </w:r>
      <w:r w:rsidR="009120D4">
        <w:rPr>
          <w:iCs/>
          <w:color w:val="FF0000"/>
        </w:rPr>
        <w:t>magnetic field measurement</w:t>
      </w:r>
      <w:r w:rsidR="009120D4" w:rsidRPr="009120D4">
        <w:rPr>
          <w:iCs/>
          <w:color w:val="FF0000"/>
        </w:rPr>
        <w:t>, which have a phase difference of 90 electrical degrees</w:t>
      </w:r>
      <w:r w:rsidR="009120D4">
        <w:rPr>
          <w:iCs/>
          <w:color w:val="000000" w:themeColor="text1"/>
        </w:rPr>
        <w:t xml:space="preserve">. </w:t>
      </w:r>
      <w:r w:rsidR="00643578">
        <w:rPr>
          <w:iCs/>
          <w:color w:val="000000" w:themeColor="text1"/>
        </w:rPr>
        <w:t xml:space="preserve">Linear Hall-effect integrated circuit (IC) sensors </w:t>
      </w:r>
      <w:r w:rsidR="00547902">
        <w:rPr>
          <w:iCs/>
          <w:color w:val="000000" w:themeColor="text1"/>
        </w:rPr>
        <w:t>will be</w:t>
      </w:r>
      <w:r w:rsidR="00643578">
        <w:rPr>
          <w:iCs/>
          <w:color w:val="000000" w:themeColor="text1"/>
        </w:rPr>
        <w:t xml:space="preserve"> used for the proposed magnetic resolver. These types of ICs allow current control through the Hall</w:t>
      </w:r>
      <w:r w:rsidR="0012638D">
        <w:rPr>
          <w:iCs/>
          <w:color w:val="000000" w:themeColor="text1"/>
        </w:rPr>
        <w:t>-effect</w:t>
      </w:r>
      <w:r w:rsidR="00643578">
        <w:rPr>
          <w:iCs/>
          <w:color w:val="000000" w:themeColor="text1"/>
        </w:rPr>
        <w:t xml:space="preserve"> element without </w:t>
      </w:r>
      <w:del w:id="113" w:author="DANIEL FERNANDEZ ALONSO" w:date="2022-09-06T17:14:00Z">
        <w:r w:rsidR="0012638D" w:rsidRPr="0012638D" w:rsidDel="00A9525F">
          <w:rPr>
            <w:iCs/>
            <w:color w:val="FF0000"/>
          </w:rPr>
          <w:delText>peripheral</w:delText>
        </w:r>
        <w:r w:rsidR="00643578" w:rsidRPr="0012638D" w:rsidDel="00A9525F">
          <w:rPr>
            <w:iCs/>
            <w:color w:val="FF0000"/>
          </w:rPr>
          <w:delText xml:space="preserve"> </w:delText>
        </w:r>
      </w:del>
      <w:ins w:id="114" w:author="DANIEL FERNANDEZ ALONSO" w:date="2022-09-06T17:14:00Z">
        <w:r w:rsidR="00A9525F">
          <w:rPr>
            <w:iCs/>
            <w:color w:val="FF0000"/>
          </w:rPr>
          <w:t>additional</w:t>
        </w:r>
        <w:r w:rsidR="00A9525F" w:rsidRPr="0012638D">
          <w:rPr>
            <w:iCs/>
            <w:color w:val="FF0000"/>
          </w:rPr>
          <w:t xml:space="preserve"> </w:t>
        </w:r>
      </w:ins>
      <w:r w:rsidR="00643578">
        <w:rPr>
          <w:iCs/>
          <w:color w:val="000000" w:themeColor="text1"/>
        </w:rPr>
        <w:t>electronic</w:t>
      </w:r>
      <w:del w:id="115" w:author="DANIEL FERNANDEZ ALONSO" w:date="2022-09-06T17:15:00Z">
        <w:r w:rsidR="00643578" w:rsidDel="00E87B71">
          <w:rPr>
            <w:iCs/>
            <w:color w:val="000000" w:themeColor="text1"/>
          </w:rPr>
          <w:delText>s</w:delText>
        </w:r>
      </w:del>
      <w:ins w:id="116" w:author="DANIEL FERNANDEZ ALONSO" w:date="2022-09-06T17:15:00Z">
        <w:r w:rsidR="00E87B71">
          <w:rPr>
            <w:iCs/>
            <w:color w:val="000000" w:themeColor="text1"/>
          </w:rPr>
          <w:t xml:space="preserve"> circuits</w:t>
        </w:r>
      </w:ins>
      <w:r w:rsidR="00643578">
        <w:rPr>
          <w:iCs/>
          <w:color w:val="000000" w:themeColor="text1"/>
        </w:rPr>
        <w:t>.</w:t>
      </w:r>
    </w:p>
    <w:p w14:paraId="2454C311" w14:textId="2DD2C234" w:rsidR="00863E5A" w:rsidRPr="005725F5" w:rsidRDefault="00863E5A" w:rsidP="00D379D9">
      <w:pPr>
        <w:jc w:val="both"/>
        <w:rPr>
          <w:iCs/>
          <w:color w:val="000000" w:themeColor="text1"/>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76"/>
        <w:gridCol w:w="4690"/>
      </w:tblGrid>
      <w:tr w:rsidR="00D81698" w:rsidRPr="005725F5" w14:paraId="522903FC" w14:textId="77777777" w:rsidTr="004D2B46">
        <w:tc>
          <w:tcPr>
            <w:tcW w:w="11.80pt" w:type="dxa"/>
            <w:tcMar>
              <w:start w:w="0pt" w:type="dxa"/>
              <w:end w:w="0pt" w:type="dxa"/>
            </w:tcMar>
          </w:tcPr>
          <w:p w14:paraId="682DCF29"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t>a)</w:t>
            </w:r>
          </w:p>
        </w:tc>
        <w:tc>
          <w:tcPr>
            <w:tcW w:w="231pt" w:type="dxa"/>
            <w:tcMar>
              <w:start w:w="0pt" w:type="dxa"/>
              <w:end w:w="0pt" w:type="dxa"/>
            </w:tcMar>
          </w:tcPr>
          <w:p w14:paraId="407135C8" w14:textId="77777777" w:rsidR="00D81698" w:rsidRPr="005725F5" w:rsidRDefault="00D81698" w:rsidP="00A36EDF">
            <w:pPr>
              <w:jc w:val="both"/>
              <w:rPr>
                <w:iCs/>
                <w:color w:val="000000" w:themeColor="text1"/>
              </w:rPr>
            </w:pPr>
            <w:r w:rsidRPr="005725F5">
              <w:rPr>
                <w:noProof/>
              </w:rPr>
              <w:drawing>
                <wp:inline distT="0" distB="0" distL="0" distR="0" wp14:anchorId="71073B7A" wp14:editId="3D81B606">
                  <wp:extent cx="2962280" cy="715010"/>
                  <wp:effectExtent l="0" t="0" r="9525" b="8890"/>
                  <wp:docPr id="57" name="Imagen 57" descr="Macintosh HD:Users:daviddiazreigosa:Documents:OneDrive - Universidad de Oviedo:Congresos:ECCE2019:Resolver_to_encoder:Paper:Figuras:Fig1b.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32DFB1B" w14:textId="77777777" w:rsidTr="004D2B46">
        <w:tc>
          <w:tcPr>
            <w:tcW w:w="11.80pt" w:type="dxa"/>
            <w:tcMar>
              <w:start w:w="0pt" w:type="dxa"/>
              <w:end w:w="0pt" w:type="dxa"/>
            </w:tcMar>
          </w:tcPr>
          <w:p w14:paraId="0A8ABB95"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t>b)</w:t>
            </w:r>
          </w:p>
        </w:tc>
        <w:tc>
          <w:tcPr>
            <w:tcW w:w="231pt" w:type="dxa"/>
            <w:tcMar>
              <w:start w:w="0pt" w:type="dxa"/>
              <w:end w:w="0pt" w:type="dxa"/>
            </w:tcMar>
          </w:tcPr>
          <w:p w14:paraId="074AFF3A" w14:textId="77777777" w:rsidR="00D81698" w:rsidRPr="005725F5" w:rsidRDefault="00D81698" w:rsidP="00A36EDF">
            <w:pPr>
              <w:jc w:val="both"/>
              <w:rPr>
                <w:iCs/>
                <w:color w:val="000000" w:themeColor="text1"/>
              </w:rPr>
            </w:pPr>
            <w:r w:rsidRPr="005725F5">
              <w:rPr>
                <w:noProof/>
              </w:rPr>
              <w:drawing>
                <wp:inline distT="0" distB="0" distL="0" distR="0" wp14:anchorId="3430E404" wp14:editId="52A82D24">
                  <wp:extent cx="2970729" cy="723899"/>
                  <wp:effectExtent l="0" t="0" r="1270" b="635"/>
                  <wp:docPr id="58" name="Imagen 58" descr="Macintosh HD:Users:daviddiazreigosa:Documents:OneDrive - Universidad de Oviedo:Congresos:ECCE2019:Resolver_to_encoder:Paper:Figuras:Fig1c.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0E0BFC0" w14:textId="77777777" w:rsidTr="004D2B46">
        <w:tc>
          <w:tcPr>
            <w:tcW w:w="11.80pt" w:type="dxa"/>
            <w:tcMar>
              <w:start w:w="0pt" w:type="dxa"/>
              <w:end w:w="0pt" w:type="dxa"/>
            </w:tcMar>
          </w:tcPr>
          <w:p w14:paraId="76072CFF"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lastRenderedPageBreak/>
              <w:t>c)</w:t>
            </w:r>
          </w:p>
        </w:tc>
        <w:tc>
          <w:tcPr>
            <w:tcW w:w="231pt" w:type="dxa"/>
            <w:tcMar>
              <w:start w:w="0pt" w:type="dxa"/>
              <w:end w:w="0pt" w:type="dxa"/>
            </w:tcMar>
          </w:tcPr>
          <w:p w14:paraId="0C562BF3" w14:textId="77777777" w:rsidR="00D81698" w:rsidRPr="005725F5" w:rsidRDefault="00D81698" w:rsidP="00A36EDF">
            <w:pPr>
              <w:jc w:val="both"/>
              <w:rPr>
                <w:iCs/>
                <w:color w:val="000000" w:themeColor="text1"/>
              </w:rPr>
            </w:pPr>
            <w:r w:rsidRPr="005725F5">
              <w:rPr>
                <w:noProof/>
              </w:rPr>
              <w:drawing>
                <wp:inline distT="0" distB="0" distL="0" distR="0" wp14:anchorId="18D8A70E" wp14:editId="4A8D89EB">
                  <wp:extent cx="2978188" cy="1002030"/>
                  <wp:effectExtent l="0" t="0" r="0" b="7620"/>
                  <wp:docPr id="59" name="Imagen 59" descr="Macintosh HD:Users:daviddiazreigosa:Documents:OneDrive - Universidad de Oviedo:Congresos:ECCE2019:Resolver_to_encoder:Paper:Figuras:Fig1d.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1698" w:rsidRPr="005725F5" w14:paraId="25A2C90A" w14:textId="77777777" w:rsidTr="004D2B46">
        <w:tc>
          <w:tcPr>
            <w:tcW w:w="242.80pt" w:type="dxa"/>
            <w:gridSpan w:val="2"/>
            <w:tcMar>
              <w:start w:w="0pt" w:type="dxa"/>
              <w:end w:w="0pt" w:type="dxa"/>
            </w:tcMar>
          </w:tcPr>
          <w:p w14:paraId="2929049D" w14:textId="13AA9F67" w:rsidR="00D81698" w:rsidRPr="005725F5" w:rsidRDefault="00D81698" w:rsidP="00C41CDC">
            <w:pPr>
              <w:ind w:firstLine="0.65pt"/>
              <w:jc w:val="both"/>
              <w:rPr>
                <w:iCs/>
                <w:color w:val="000000" w:themeColor="text1"/>
              </w:rPr>
            </w:pPr>
            <w:r w:rsidRPr="005725F5">
              <w:rPr>
                <w:sz w:val="16"/>
                <w:szCs w:val="16"/>
              </w:rPr>
              <w:t xml:space="preserve">Fig. 2. </w:t>
            </w:r>
            <w:del w:id="117" w:author="DANIEL FERNANDEZ ALONSO" w:date="2022-09-06T17:13:00Z">
              <w:r w:rsidR="001944F2" w:rsidRPr="001944F2" w:rsidDel="00710DC5">
                <w:rPr>
                  <w:color w:val="FF0000"/>
                  <w:sz w:val="16"/>
                  <w:szCs w:val="16"/>
                </w:rPr>
                <w:delText xml:space="preserve">Conventional </w:delText>
              </w:r>
              <w:r w:rsidRPr="005725F5" w:rsidDel="00710DC5">
                <w:rPr>
                  <w:sz w:val="16"/>
                  <w:szCs w:val="16"/>
                </w:rPr>
                <w:delText>Resolver</w:delText>
              </w:r>
            </w:del>
            <w:ins w:id="118" w:author="DANIEL FERNANDEZ ALONSO" w:date="2022-09-06T17:13:00Z">
              <w:r w:rsidR="00710DC5">
                <w:rPr>
                  <w:color w:val="FF0000"/>
                  <w:sz w:val="16"/>
                  <w:szCs w:val="16"/>
                </w:rPr>
                <w:t>Normalized</w:t>
              </w:r>
            </w:ins>
            <w:r w:rsidRPr="005725F5">
              <w:rPr>
                <w:sz w:val="16"/>
                <w:szCs w:val="16"/>
              </w:rPr>
              <w:t xml:space="preserve"> signals</w:t>
            </w:r>
            <w:ins w:id="119" w:author="DANIEL FERNANDEZ ALONSO" w:date="2022-09-06T17:13:00Z">
              <w:r w:rsidR="00710DC5">
                <w:rPr>
                  <w:sz w:val="16"/>
                  <w:szCs w:val="16"/>
                </w:rPr>
                <w:t xml:space="preserve"> of conventional resolvers</w:t>
              </w:r>
            </w:ins>
            <w:r w:rsidRPr="005725F5">
              <w:rPr>
                <w:sz w:val="16"/>
                <w:szCs w:val="16"/>
              </w:rPr>
              <w:t xml:space="preserve">, a) </w:t>
            </w:r>
            <w:r w:rsidRPr="005725F5">
              <w:rPr>
                <w:i/>
                <w:sz w:val="16"/>
                <w:szCs w:val="16"/>
              </w:rPr>
              <w:t>excitation</w:t>
            </w:r>
            <w:r w:rsidRPr="005725F5">
              <w:rPr>
                <w:sz w:val="16"/>
                <w:szCs w:val="16"/>
              </w:rPr>
              <w:t xml:space="preserve">, </w:t>
            </w:r>
            <w:proofErr w:type="spellStart"/>
            <w:r w:rsidRPr="005725F5">
              <w:rPr>
                <w:i/>
                <w:sz w:val="16"/>
                <w:szCs w:val="16"/>
              </w:rPr>
              <w:t>v</w:t>
            </w:r>
            <w:r w:rsidRPr="005725F5">
              <w:rPr>
                <w:i/>
                <w:sz w:val="16"/>
                <w:szCs w:val="16"/>
                <w:vertAlign w:val="subscript"/>
              </w:rPr>
              <w:t>e</w:t>
            </w:r>
            <w:proofErr w:type="spellEnd"/>
            <w:r w:rsidRPr="005725F5">
              <w:rPr>
                <w:i/>
                <w:sz w:val="16"/>
                <w:szCs w:val="16"/>
              </w:rPr>
              <w:t>(t)</w:t>
            </w:r>
            <w:r w:rsidRPr="005725F5">
              <w:rPr>
                <w:sz w:val="16"/>
                <w:szCs w:val="16"/>
              </w:rPr>
              <w:t xml:space="preserve">, b) </w:t>
            </w:r>
            <w:r w:rsidRPr="005725F5">
              <w:rPr>
                <w:i/>
                <w:sz w:val="16"/>
                <w:szCs w:val="16"/>
              </w:rPr>
              <w:t>Output 1</w:t>
            </w:r>
            <w:r w:rsidRPr="005725F5">
              <w:rPr>
                <w:sz w:val="16"/>
                <w:szCs w:val="16"/>
              </w:rPr>
              <w:t xml:space="preserve"> of the resolver, </w:t>
            </w:r>
            <w:proofErr w:type="spellStart"/>
            <w:r w:rsidRPr="005725F5">
              <w:rPr>
                <w:i/>
                <w:sz w:val="16"/>
                <w:szCs w:val="16"/>
              </w:rPr>
              <w:t>v</w:t>
            </w:r>
            <w:r w:rsidRPr="005725F5">
              <w:rPr>
                <w:i/>
                <w:sz w:val="16"/>
                <w:szCs w:val="16"/>
                <w:vertAlign w:val="subscript"/>
              </w:rPr>
              <w:t>c</w:t>
            </w:r>
            <w:proofErr w:type="spellEnd"/>
            <w:r w:rsidRPr="005725F5">
              <w:rPr>
                <w:i/>
                <w:sz w:val="16"/>
                <w:szCs w:val="16"/>
              </w:rPr>
              <w:t>(t)</w:t>
            </w:r>
            <w:r w:rsidRPr="005725F5">
              <w:rPr>
                <w:sz w:val="16"/>
                <w:szCs w:val="16"/>
              </w:rPr>
              <w:t xml:space="preserve"> (i.e.</w:t>
            </w:r>
            <w:r w:rsidR="00816B4A">
              <w:rPr>
                <w:sz w:val="16"/>
                <w:szCs w:val="16"/>
              </w:rPr>
              <w:t>,</w:t>
            </w:r>
            <w:r w:rsidRPr="005725F5">
              <w:rPr>
                <w:sz w:val="16"/>
                <w:szCs w:val="16"/>
              </w:rPr>
              <w:t xml:space="preserve"> </w:t>
            </w:r>
            <w:r w:rsidRPr="005725F5">
              <w:rPr>
                <w:i/>
                <w:sz w:val="16"/>
                <w:szCs w:val="16"/>
              </w:rPr>
              <w:t>cosine</w:t>
            </w:r>
            <w:r w:rsidRPr="005725F5">
              <w:rPr>
                <w:sz w:val="16"/>
                <w:szCs w:val="16"/>
              </w:rPr>
              <w:t xml:space="preserve">), c) </w:t>
            </w:r>
            <w:r w:rsidRPr="005725F5">
              <w:rPr>
                <w:i/>
                <w:sz w:val="16"/>
                <w:szCs w:val="16"/>
              </w:rPr>
              <w:t>Output 2</w:t>
            </w:r>
            <w:r w:rsidRPr="005725F5">
              <w:rPr>
                <w:sz w:val="16"/>
                <w:szCs w:val="16"/>
              </w:rPr>
              <w:t xml:space="preserve"> of the resolver, </w:t>
            </w:r>
            <w:r w:rsidRPr="005725F5">
              <w:rPr>
                <w:i/>
                <w:sz w:val="16"/>
                <w:szCs w:val="16"/>
              </w:rPr>
              <w:t>v</w:t>
            </w:r>
            <w:r w:rsidRPr="005725F5">
              <w:rPr>
                <w:i/>
                <w:sz w:val="16"/>
                <w:szCs w:val="16"/>
                <w:vertAlign w:val="subscript"/>
              </w:rPr>
              <w:t>s</w:t>
            </w:r>
            <w:r w:rsidRPr="005725F5">
              <w:rPr>
                <w:i/>
                <w:sz w:val="16"/>
                <w:szCs w:val="16"/>
              </w:rPr>
              <w:t>(t)</w:t>
            </w:r>
            <w:r w:rsidRPr="005725F5">
              <w:rPr>
                <w:sz w:val="16"/>
                <w:szCs w:val="16"/>
              </w:rPr>
              <w:t xml:space="preserve"> (i.e.</w:t>
            </w:r>
            <w:r w:rsidR="00816B4A">
              <w:rPr>
                <w:sz w:val="16"/>
                <w:szCs w:val="16"/>
              </w:rPr>
              <w:t>,</w:t>
            </w:r>
            <w:r w:rsidRPr="005725F5">
              <w:rPr>
                <w:sz w:val="16"/>
                <w:szCs w:val="16"/>
              </w:rPr>
              <w:t xml:space="preserve"> </w:t>
            </w:r>
            <w:r w:rsidRPr="005725F5">
              <w:rPr>
                <w:i/>
                <w:sz w:val="16"/>
                <w:szCs w:val="16"/>
              </w:rPr>
              <w:t>sine</w:t>
            </w:r>
            <w:r w:rsidRPr="005725F5">
              <w:rPr>
                <w:sz w:val="16"/>
                <w:szCs w:val="16"/>
              </w:rPr>
              <w:t xml:space="preserve">). </w:t>
            </w:r>
            <w:proofErr w:type="spellStart"/>
            <w:r w:rsidRPr="005725F5">
              <w:rPr>
                <w:i/>
                <w:iCs/>
                <w:sz w:val="16"/>
                <w:szCs w:val="16"/>
              </w:rPr>
              <w:t>ω</w:t>
            </w:r>
            <w:r w:rsidRPr="005725F5">
              <w:rPr>
                <w:i/>
                <w:sz w:val="16"/>
                <w:szCs w:val="16"/>
                <w:vertAlign w:val="subscript"/>
              </w:rPr>
              <w:t>s</w:t>
            </w:r>
            <w:proofErr w:type="spellEnd"/>
            <w:r w:rsidRPr="005725F5">
              <w:rPr>
                <w:sz w:val="16"/>
                <w:szCs w:val="16"/>
              </w:rPr>
              <w:t xml:space="preserve"> = 2</w:t>
            </w:r>
            <w:r w:rsidRPr="005725F5">
              <w:rPr>
                <w:i/>
                <w:iCs/>
                <w:sz w:val="16"/>
                <w:szCs w:val="16"/>
              </w:rPr>
              <w:t xml:space="preserve">· π · </w:t>
            </w:r>
            <w:r w:rsidRPr="005725F5">
              <w:rPr>
                <w:sz w:val="16"/>
                <w:szCs w:val="16"/>
              </w:rPr>
              <w:t xml:space="preserve">500 rad/s, </w:t>
            </w:r>
            <w:proofErr w:type="spellStart"/>
            <w:r w:rsidRPr="005725F5">
              <w:rPr>
                <w:i/>
                <w:iCs/>
                <w:sz w:val="16"/>
                <w:szCs w:val="16"/>
              </w:rPr>
              <w:t>ω</w:t>
            </w:r>
            <w:r w:rsidRPr="005725F5">
              <w:rPr>
                <w:sz w:val="16"/>
                <w:szCs w:val="16"/>
                <w:vertAlign w:val="subscript"/>
              </w:rPr>
              <w:t>r</w:t>
            </w:r>
            <w:proofErr w:type="spellEnd"/>
            <w:r w:rsidRPr="005725F5">
              <w:rPr>
                <w:sz w:val="16"/>
                <w:szCs w:val="16"/>
              </w:rPr>
              <w:t xml:space="preserve"> = 2</w:t>
            </w:r>
            <w:r w:rsidRPr="005725F5">
              <w:rPr>
                <w:i/>
                <w:iCs/>
                <w:sz w:val="16"/>
                <w:szCs w:val="16"/>
              </w:rPr>
              <w:t xml:space="preserve">· π · </w:t>
            </w:r>
            <w:r w:rsidRPr="005725F5">
              <w:rPr>
                <w:sz w:val="16"/>
                <w:szCs w:val="16"/>
              </w:rPr>
              <w:t>50 rad/s</w:t>
            </w:r>
          </w:p>
        </w:tc>
      </w:tr>
    </w:tbl>
    <w:p w14:paraId="5B18F9A3" w14:textId="77777777" w:rsidR="00D81698" w:rsidRPr="005725F5" w:rsidRDefault="00D81698" w:rsidP="00D81698">
      <w:pPr>
        <w:jc w:val="both"/>
        <w:rPr>
          <w:iCs/>
          <w:color w:val="000000" w:themeColor="text1"/>
        </w:rPr>
      </w:pPr>
    </w:p>
    <w:p w14:paraId="28BC8A72" w14:textId="2B5D3F95" w:rsidR="00015A7D" w:rsidRPr="005725F5" w:rsidRDefault="00066B26" w:rsidP="00015A7D">
      <w:pPr>
        <w:ind w:firstLine="18pt"/>
        <w:jc w:val="both"/>
        <w:rPr>
          <w:iCs/>
          <w:color w:val="000000" w:themeColor="text1"/>
        </w:rPr>
      </w:pPr>
      <w:r w:rsidRPr="00D73354">
        <w:rPr>
          <w:iCs/>
          <w:color w:val="FF0000"/>
        </w:rPr>
        <w:t xml:space="preserve">Linear </w:t>
      </w:r>
      <w:r w:rsidR="00015A7D" w:rsidRPr="00D73354">
        <w:rPr>
          <w:iCs/>
          <w:color w:val="FF0000"/>
        </w:rPr>
        <w:t xml:space="preserve">Hall-effect sensors </w:t>
      </w:r>
      <w:r w:rsidRPr="00D73354">
        <w:rPr>
          <w:iCs/>
          <w:color w:val="FF0000"/>
        </w:rPr>
        <w:t>generally operate on</w:t>
      </w:r>
      <w:r w:rsidR="00015A7D" w:rsidRPr="00D73354">
        <w:rPr>
          <w:iCs/>
          <w:color w:val="FF0000"/>
        </w:rPr>
        <w:t xml:space="preserve"> DC voltage</w:t>
      </w:r>
      <w:r w:rsidR="00513175" w:rsidRPr="00D73354">
        <w:rPr>
          <w:iCs/>
          <w:color w:val="FF0000"/>
        </w:rPr>
        <w:t xml:space="preserve"> (6)</w:t>
      </w:r>
      <w:r w:rsidR="00015A7D" w:rsidRPr="00D73354">
        <w:rPr>
          <w:iCs/>
          <w:color w:val="FF0000"/>
        </w:rPr>
        <w:t xml:space="preserve"> or current</w:t>
      </w:r>
      <w:r w:rsidRPr="00D73354">
        <w:rPr>
          <w:iCs/>
          <w:color w:val="FF0000"/>
        </w:rPr>
        <w:t xml:space="preserve"> input</w:t>
      </w:r>
      <w:r w:rsidR="00015A7D" w:rsidRPr="00D73354">
        <w:rPr>
          <w:iCs/>
          <w:color w:val="FF0000"/>
        </w:rPr>
        <w:t>, see Fig. 4a</w:t>
      </w:r>
      <w:r w:rsidR="00AC78EB" w:rsidRPr="00D73354">
        <w:rPr>
          <w:iCs/>
          <w:color w:val="FF0000"/>
        </w:rPr>
        <w:t>,</w:t>
      </w:r>
      <w:r w:rsidR="00E40E44" w:rsidRPr="00D73354">
        <w:rPr>
          <w:iCs/>
          <w:color w:val="FF0000"/>
        </w:rPr>
        <w:t xml:space="preserve"> resulting in</w:t>
      </w:r>
      <w:r w:rsidR="001740FB">
        <w:rPr>
          <w:iCs/>
          <w:color w:val="FF0000"/>
        </w:rPr>
        <w:t xml:space="preserve"> </w:t>
      </w:r>
      <w:ins w:id="120" w:author="DANIEL FERNANDEZ ALONSO" w:date="2022-09-06T17:15:00Z">
        <w:r w:rsidR="00690B5B">
          <w:rPr>
            <w:iCs/>
            <w:color w:val="FF0000"/>
          </w:rPr>
          <w:t xml:space="preserve">a </w:t>
        </w:r>
      </w:ins>
      <w:r w:rsidR="001740FB">
        <w:rPr>
          <w:iCs/>
          <w:color w:val="FF0000"/>
        </w:rPr>
        <w:t>varia</w:t>
      </w:r>
      <w:ins w:id="121" w:author="DANIEL FERNANDEZ ALONSO" w:date="2022-09-06T17:15:00Z">
        <w:r w:rsidR="00690B5B">
          <w:rPr>
            <w:iCs/>
            <w:color w:val="FF0000"/>
          </w:rPr>
          <w:t>tion</w:t>
        </w:r>
      </w:ins>
      <w:del w:id="122" w:author="DANIEL FERNANDEZ ALONSO" w:date="2022-09-06T17:15:00Z">
        <w:r w:rsidR="001740FB" w:rsidDel="00690B5B">
          <w:rPr>
            <w:iCs/>
            <w:color w:val="FF0000"/>
          </w:rPr>
          <w:delText>nce</w:delText>
        </w:r>
      </w:del>
      <w:r w:rsidR="001740FB">
        <w:rPr>
          <w:iCs/>
          <w:color w:val="FF0000"/>
        </w:rPr>
        <w:t xml:space="preserve"> of the output voltage of the hall elements, where the differences are</w:t>
      </w:r>
      <w:r w:rsidR="00AC78EB" w:rsidRPr="00D73354">
        <w:rPr>
          <w:iCs/>
          <w:color w:val="FF0000"/>
        </w:rPr>
        <w:t xml:space="preserve"> </w:t>
      </w:r>
      <w:r w:rsidR="00E40E44" w:rsidRPr="00D73354">
        <w:rPr>
          <w:iCs/>
          <w:color w:val="FF0000"/>
        </w:rPr>
        <w:t>phase</w:t>
      </w:r>
      <w:r w:rsidR="00D73354">
        <w:rPr>
          <w:iCs/>
          <w:color w:val="FF0000"/>
        </w:rPr>
        <w:t>-</w:t>
      </w:r>
      <w:r w:rsidR="00E40E44" w:rsidRPr="00D73354">
        <w:rPr>
          <w:iCs/>
          <w:color w:val="FF0000"/>
        </w:rPr>
        <w:t>shifted</w:t>
      </w:r>
      <w:r w:rsidR="00015A7D" w:rsidRPr="00D73354">
        <w:rPr>
          <w:iCs/>
          <w:color w:val="FF0000"/>
        </w:rPr>
        <w:t xml:space="preserve"> voltage</w:t>
      </w:r>
      <w:r w:rsidR="00E40E44" w:rsidRPr="00D73354">
        <w:rPr>
          <w:iCs/>
          <w:color w:val="FF0000"/>
        </w:rPr>
        <w:t xml:space="preserve">s </w:t>
      </w:r>
      <w:proofErr w:type="spellStart"/>
      <w:r w:rsidR="00E40E44" w:rsidRPr="00D73354">
        <w:rPr>
          <w:i/>
          <w:color w:val="FF0000"/>
        </w:rPr>
        <w:t>v</w:t>
      </w:r>
      <w:r w:rsidR="00E40E44" w:rsidRPr="00D73354">
        <w:rPr>
          <w:i/>
          <w:color w:val="FF0000"/>
          <w:vertAlign w:val="subscript"/>
        </w:rPr>
        <w:t>HS</w:t>
      </w:r>
      <w:proofErr w:type="spellEnd"/>
      <w:r w:rsidR="00E40E44" w:rsidRPr="00D73354">
        <w:rPr>
          <w:i/>
          <w:color w:val="FF0000"/>
        </w:rPr>
        <w:t>(t)</w:t>
      </w:r>
      <w:r w:rsidR="00E40E44" w:rsidRPr="00D73354">
        <w:rPr>
          <w:iCs/>
          <w:color w:val="FF0000"/>
        </w:rPr>
        <w:t xml:space="preserve"> and </w:t>
      </w:r>
      <w:proofErr w:type="spellStart"/>
      <w:r w:rsidR="00E40E44" w:rsidRPr="00D73354">
        <w:rPr>
          <w:i/>
          <w:color w:val="FF0000"/>
        </w:rPr>
        <w:t>v</w:t>
      </w:r>
      <w:r w:rsidR="00E40E44" w:rsidRPr="00D73354">
        <w:rPr>
          <w:i/>
          <w:color w:val="FF0000"/>
          <w:vertAlign w:val="subscript"/>
        </w:rPr>
        <w:t>HC</w:t>
      </w:r>
      <w:proofErr w:type="spellEnd"/>
      <w:r w:rsidR="00E40E44" w:rsidRPr="00D73354">
        <w:rPr>
          <w:i/>
          <w:color w:val="FF0000"/>
        </w:rPr>
        <w:t>(t)</w:t>
      </w:r>
      <w:r w:rsidR="00E40E44" w:rsidRPr="00D73354">
        <w:rPr>
          <w:iCs/>
          <w:color w:val="FF0000"/>
        </w:rPr>
        <w:t xml:space="preserve"> (see Fig. 3)</w:t>
      </w:r>
      <w:r w:rsidR="001740FB">
        <w:rPr>
          <w:iCs/>
          <w:color w:val="FF0000"/>
        </w:rPr>
        <w:t>.</w:t>
      </w:r>
      <w:r w:rsidR="00D73354" w:rsidRPr="00D73354">
        <w:rPr>
          <w:iCs/>
          <w:color w:val="FF0000"/>
        </w:rPr>
        <w:t xml:space="preserve"> </w:t>
      </w:r>
      <w:r w:rsidR="001740FB">
        <w:rPr>
          <w:iCs/>
          <w:color w:val="FF0000"/>
        </w:rPr>
        <w:t>F</w:t>
      </w:r>
      <w:r w:rsidR="00015A7D" w:rsidRPr="00D73354">
        <w:rPr>
          <w:iCs/>
          <w:color w:val="FF0000"/>
        </w:rPr>
        <w:t>or the case of constant rotor speed</w:t>
      </w:r>
      <w:r w:rsidR="00D73354" w:rsidRPr="00D73354">
        <w:rPr>
          <w:iCs/>
          <w:color w:val="FF0000"/>
        </w:rPr>
        <w:t>,</w:t>
      </w:r>
      <w:r w:rsidR="001740FB">
        <w:rPr>
          <w:iCs/>
          <w:color w:val="FF0000"/>
        </w:rPr>
        <w:t xml:space="preserve"> corresponding </w:t>
      </w:r>
      <w:proofErr w:type="spellStart"/>
      <w:r w:rsidR="001740FB" w:rsidRPr="00D73354">
        <w:rPr>
          <w:i/>
          <w:color w:val="FF0000"/>
        </w:rPr>
        <w:t>v</w:t>
      </w:r>
      <w:r w:rsidR="001740FB" w:rsidRPr="00D73354">
        <w:rPr>
          <w:i/>
          <w:color w:val="FF0000"/>
          <w:vertAlign w:val="subscript"/>
        </w:rPr>
        <w:t>HS</w:t>
      </w:r>
      <w:proofErr w:type="spellEnd"/>
      <w:r w:rsidR="001740FB" w:rsidRPr="00D73354">
        <w:rPr>
          <w:i/>
          <w:color w:val="FF0000"/>
        </w:rPr>
        <w:t>(t)</w:t>
      </w:r>
      <w:r w:rsidR="001740FB" w:rsidRPr="00D73354">
        <w:rPr>
          <w:iCs/>
          <w:color w:val="FF0000"/>
        </w:rPr>
        <w:t xml:space="preserve"> and </w:t>
      </w:r>
      <w:proofErr w:type="spellStart"/>
      <w:r w:rsidR="001740FB" w:rsidRPr="00D73354">
        <w:rPr>
          <w:i/>
          <w:color w:val="FF0000"/>
        </w:rPr>
        <w:t>v</w:t>
      </w:r>
      <w:r w:rsidR="001740FB" w:rsidRPr="00D73354">
        <w:rPr>
          <w:i/>
          <w:color w:val="FF0000"/>
          <w:vertAlign w:val="subscript"/>
        </w:rPr>
        <w:t>HC</w:t>
      </w:r>
      <w:proofErr w:type="spellEnd"/>
      <w:r w:rsidR="001740FB" w:rsidRPr="00D73354">
        <w:rPr>
          <w:i/>
          <w:color w:val="FF0000"/>
        </w:rPr>
        <w:t>(t)</w:t>
      </w:r>
      <w:r w:rsidR="001740FB">
        <w:rPr>
          <w:iCs/>
          <w:color w:val="FF0000"/>
        </w:rPr>
        <w:t xml:space="preserve"> are (7)-(8),</w:t>
      </w:r>
      <w:r w:rsidR="00D73354" w:rsidRPr="00D73354">
        <w:rPr>
          <w:iCs/>
          <w:color w:val="FF0000"/>
        </w:rPr>
        <w:t xml:space="preserve"> </w:t>
      </w:r>
      <w:r w:rsidR="00015A7D" w:rsidRPr="00D73354">
        <w:rPr>
          <w:iCs/>
          <w:color w:val="FF0000"/>
        </w:rPr>
        <w:t xml:space="preserve">see </w:t>
      </w:r>
      <w:r w:rsidR="00015A7D" w:rsidRPr="00D73354" w:rsidDel="00F1074F">
        <w:rPr>
          <w:iCs/>
          <w:color w:val="FF0000"/>
        </w:rPr>
        <w:t>Fig. 4b and Fig. 4c</w:t>
      </w:r>
      <w:r w:rsidR="00015A7D" w:rsidRPr="00D73354">
        <w:rPr>
          <w:iCs/>
          <w:color w:val="FF0000"/>
        </w:rPr>
        <w:t xml:space="preserve">. </w:t>
      </w:r>
      <w:r w:rsidR="00015A7D" w:rsidRPr="00D67F33">
        <w:rPr>
          <w:iCs/>
          <w:color w:val="FF0000"/>
        </w:rPr>
        <w:t xml:space="preserve">While these signals are modulated by the </w:t>
      </w:r>
      <w:r w:rsidR="00D73354" w:rsidRPr="00D67F33">
        <w:rPr>
          <w:iCs/>
          <w:color w:val="FF0000"/>
        </w:rPr>
        <w:t>angle position of the rotor</w:t>
      </w:r>
      <w:r w:rsidR="00015A7D" w:rsidRPr="00D67F33">
        <w:rPr>
          <w:iCs/>
          <w:color w:val="FF0000"/>
        </w:rPr>
        <w:t>, they differ from the signals provided by conventional resolvers</w:t>
      </w:r>
      <w:r w:rsidR="00E9362E" w:rsidRPr="00D67F33">
        <w:rPr>
          <w:iCs/>
          <w:color w:val="FF0000"/>
        </w:rPr>
        <w:t xml:space="preserve">, where the </w:t>
      </w:r>
      <w:r w:rsidR="001944F2" w:rsidRPr="00D67F33">
        <w:rPr>
          <w:iCs/>
          <w:color w:val="FF0000"/>
        </w:rPr>
        <w:t>output signals follow amplitude modulation</w:t>
      </w:r>
      <w:r w:rsidR="00D67F33" w:rsidRPr="00D67F33">
        <w:rPr>
          <w:iCs/>
          <w:color w:val="FF0000"/>
        </w:rPr>
        <w:t xml:space="preserve"> of the rotary position with the excitation signal as the carrier signal</w:t>
      </w:r>
      <w:r w:rsidR="00D67F33">
        <w:rPr>
          <w:iCs/>
          <w:color w:val="FF0000"/>
        </w:rPr>
        <w:t xml:space="preserve"> (see Fig. 2)</w:t>
      </w:r>
      <w:r w:rsidR="00D67F33" w:rsidRPr="00D67F33">
        <w:rPr>
          <w:iCs/>
          <w:color w:val="FF0000"/>
        </w:rPr>
        <w:t>.</w:t>
      </w:r>
      <w:r w:rsidR="001944F2" w:rsidRPr="00D67F33">
        <w:rPr>
          <w:iCs/>
          <w:color w:val="FF0000"/>
        </w:rPr>
        <w:t xml:space="preserve"> </w:t>
      </w:r>
      <w:r w:rsidR="00981553">
        <w:rPr>
          <w:iCs/>
          <w:color w:val="FF0000"/>
        </w:rPr>
        <w:t>In complement</w:t>
      </w:r>
      <w:r w:rsidR="00015A7D" w:rsidRPr="005725F5">
        <w:rPr>
          <w:iCs/>
        </w:rPr>
        <w:t xml:space="preserve">, the Hall-effect sensors </w:t>
      </w:r>
      <w:r w:rsidR="00AA3DB8">
        <w:rPr>
          <w:iCs/>
        </w:rPr>
        <w:t>can operate on</w:t>
      </w:r>
      <w:r w:rsidR="00015A7D" w:rsidRPr="005725F5">
        <w:rPr>
          <w:iCs/>
        </w:rPr>
        <w:t xml:space="preserve"> </w:t>
      </w:r>
      <w:r w:rsidR="00AA3DB8" w:rsidRPr="00AA3DB8">
        <w:rPr>
          <w:iCs/>
          <w:color w:val="FF0000"/>
        </w:rPr>
        <w:t xml:space="preserve">an </w:t>
      </w:r>
      <w:r w:rsidR="00015A7D" w:rsidRPr="005725F5">
        <w:rPr>
          <w:iCs/>
        </w:rPr>
        <w:t>AC voltage</w:t>
      </w:r>
      <w:r w:rsidR="00EC139A">
        <w:rPr>
          <w:iCs/>
        </w:rPr>
        <w:t xml:space="preserve"> (or current</w:t>
      </w:r>
      <w:r w:rsidR="00A8205B">
        <w:rPr>
          <w:iCs/>
        </w:rPr>
        <w:t>)</w:t>
      </w:r>
      <w:r w:rsidR="00AA3DB8">
        <w:rPr>
          <w:iCs/>
        </w:rPr>
        <w:t xml:space="preserve"> source</w:t>
      </w:r>
      <w:r w:rsidR="00F5575C">
        <w:rPr>
          <w:iCs/>
        </w:rPr>
        <w:t xml:space="preserve">. </w:t>
      </w:r>
      <w:r w:rsidR="00F5575C" w:rsidRPr="00DA2E9E">
        <w:rPr>
          <w:iCs/>
          <w:color w:val="FF0000"/>
        </w:rPr>
        <w:t xml:space="preserve">Since </w:t>
      </w:r>
      <w:r w:rsidR="000B4C8F" w:rsidRPr="00DA2E9E">
        <w:rPr>
          <w:iCs/>
          <w:color w:val="FF0000"/>
        </w:rPr>
        <w:t xml:space="preserve">the quiescent voltage </w:t>
      </w:r>
      <w:r w:rsidR="00DA2E9E" w:rsidRPr="00DA2E9E">
        <w:rPr>
          <w:iCs/>
          <w:color w:val="FF0000"/>
        </w:rPr>
        <w:t>of the linear hall-effect sensor is</w:t>
      </w:r>
      <w:r w:rsidR="000B4C8F" w:rsidRPr="00DA2E9E">
        <w:rPr>
          <w:iCs/>
          <w:color w:val="FF0000"/>
        </w:rPr>
        <w:t xml:space="preserve"> proportional to</w:t>
      </w:r>
      <w:r w:rsidR="00DA2E9E" w:rsidRPr="00DA2E9E">
        <w:rPr>
          <w:iCs/>
          <w:color w:val="FF0000"/>
        </w:rPr>
        <w:t xml:space="preserve"> the voltage supply, the </w:t>
      </w:r>
      <w:r w:rsidR="00025283">
        <w:rPr>
          <w:iCs/>
          <w:color w:val="FF0000"/>
        </w:rPr>
        <w:t>variation</w:t>
      </w:r>
      <w:r w:rsidR="00DA2E9E" w:rsidRPr="00DA2E9E">
        <w:rPr>
          <w:iCs/>
          <w:color w:val="FF0000"/>
        </w:rPr>
        <w:t xml:space="preserve"> of </w:t>
      </w:r>
      <w:r w:rsidR="00DA2E9E">
        <w:rPr>
          <w:iCs/>
          <w:color w:val="FF0000"/>
        </w:rPr>
        <w:t>the</w:t>
      </w:r>
      <w:r w:rsidR="008106EF">
        <w:rPr>
          <w:iCs/>
          <w:color w:val="FF0000"/>
        </w:rPr>
        <w:t xml:space="preserve"> </w:t>
      </w:r>
      <w:r w:rsidR="00981553">
        <w:rPr>
          <w:iCs/>
          <w:color w:val="FF0000"/>
        </w:rPr>
        <w:t xml:space="preserve">supply </w:t>
      </w:r>
      <w:r w:rsidR="00DA2E9E" w:rsidRPr="00DA2E9E">
        <w:rPr>
          <w:iCs/>
          <w:color w:val="FF0000"/>
        </w:rPr>
        <w:t>voltage</w:t>
      </w:r>
      <w:r w:rsidR="008106EF">
        <w:rPr>
          <w:iCs/>
          <w:color w:val="FF0000"/>
        </w:rPr>
        <w:t xml:space="preserve"> input induces the reference output voltage to oscillate as</w:t>
      </w:r>
      <w:r w:rsidR="00DA2E9E" w:rsidRPr="00DA2E9E">
        <w:rPr>
          <w:iCs/>
          <w:color w:val="FF0000"/>
        </w:rPr>
        <w:t xml:space="preserve"> the carrier signal</w:t>
      </w:r>
      <w:r w:rsidR="00DA2E9E">
        <w:rPr>
          <w:iCs/>
          <w:color w:val="FF0000"/>
        </w:rPr>
        <w:t xml:space="preserve"> of the amplitude modulation</w:t>
      </w:r>
      <w:r w:rsidR="00DA2E9E">
        <w:rPr>
          <w:iCs/>
        </w:rPr>
        <w:t>.</w:t>
      </w:r>
      <w:r w:rsidR="000B4C8F">
        <w:rPr>
          <w:iCs/>
        </w:rPr>
        <w:t xml:space="preserve"> </w:t>
      </w:r>
      <w:r w:rsidR="00DA2E9E">
        <w:rPr>
          <w:iCs/>
          <w:color w:val="000000" w:themeColor="text1"/>
        </w:rPr>
        <w:t>F</w:t>
      </w:r>
      <w:r w:rsidR="00E03B6B" w:rsidRPr="005725F5">
        <w:rPr>
          <w:iCs/>
          <w:color w:val="000000" w:themeColor="text1"/>
        </w:rPr>
        <w:t xml:space="preserve">or the case of </w:t>
      </w:r>
      <w:r w:rsidR="00AA3DB8" w:rsidRPr="00AA3DB8">
        <w:rPr>
          <w:iCs/>
          <w:color w:val="FF0000"/>
        </w:rPr>
        <w:t>fixed</w:t>
      </w:r>
      <w:r w:rsidR="00E03B6B" w:rsidRPr="00AA3DB8">
        <w:rPr>
          <w:iCs/>
          <w:color w:val="FF0000"/>
        </w:rPr>
        <w:t xml:space="preserve"> </w:t>
      </w:r>
      <w:r w:rsidR="00E03B6B" w:rsidRPr="005725F5">
        <w:rPr>
          <w:iCs/>
          <w:color w:val="000000" w:themeColor="text1"/>
        </w:rPr>
        <w:t>rotor speed</w:t>
      </w:r>
      <w:r w:rsidR="00DA2E9E">
        <w:rPr>
          <w:iCs/>
          <w:color w:val="000000" w:themeColor="text1"/>
        </w:rPr>
        <w:t xml:space="preserve">, </w:t>
      </w:r>
      <w:r w:rsidR="00DA2E9E" w:rsidRPr="00DA2E9E">
        <w:rPr>
          <w:iCs/>
          <w:color w:val="FF0000"/>
        </w:rPr>
        <w:t xml:space="preserve">the </w:t>
      </w:r>
      <w:r w:rsidR="008106EF">
        <w:rPr>
          <w:iCs/>
          <w:color w:val="FF0000"/>
        </w:rPr>
        <w:t>deviation</w:t>
      </w:r>
      <w:r w:rsidR="00DA2E9E" w:rsidRPr="00DA2E9E">
        <w:rPr>
          <w:iCs/>
          <w:color w:val="FF0000"/>
        </w:rPr>
        <w:t xml:space="preserve"> in the output signals</w:t>
      </w:r>
      <w:r w:rsidR="00A962FF">
        <w:rPr>
          <w:iCs/>
          <w:color w:val="FF0000"/>
        </w:rPr>
        <w:t xml:space="preserve"> of the Hall-effect sensors</w:t>
      </w:r>
      <w:r w:rsidR="00E03B6B" w:rsidRPr="00DA2E9E">
        <w:rPr>
          <w:iCs/>
          <w:color w:val="FF0000"/>
        </w:rPr>
        <w:t xml:space="preserve"> </w:t>
      </w:r>
      <w:r w:rsidR="00015A7D" w:rsidRPr="005725F5">
        <w:rPr>
          <w:iCs/>
        </w:rPr>
        <w:t>will be (11)-(12)</w:t>
      </w:r>
      <w:r w:rsidR="00AC398B">
        <w:rPr>
          <w:iCs/>
        </w:rPr>
        <w:t>,</w:t>
      </w:r>
      <w:r w:rsidR="00015A7D" w:rsidRPr="005725F5">
        <w:rPr>
          <w:iCs/>
        </w:rPr>
        <w:t xml:space="preserve"> see </w:t>
      </w:r>
      <w:r w:rsidR="00015A7D" w:rsidRPr="005725F5">
        <w:rPr>
          <w:iCs/>
          <w:color w:val="000000" w:themeColor="text1"/>
        </w:rPr>
        <w:t xml:space="preserve">Fig. 4d and Fig. 4f, </w:t>
      </w:r>
      <w:r w:rsidR="00A962FF">
        <w:rPr>
          <w:iCs/>
          <w:color w:val="000000" w:themeColor="text1"/>
        </w:rPr>
        <w:t xml:space="preserve">which are </w:t>
      </w:r>
      <w:r w:rsidR="00EC139A">
        <w:rPr>
          <w:iCs/>
          <w:color w:val="000000" w:themeColor="text1"/>
        </w:rPr>
        <w:t>equal</w:t>
      </w:r>
      <w:r w:rsidR="00015A7D" w:rsidRPr="005725F5">
        <w:rPr>
          <w:iCs/>
          <w:color w:val="000000" w:themeColor="text1"/>
        </w:rPr>
        <w:t xml:space="preserve"> to the signals provided by conventional resolvers</w:t>
      </w:r>
      <w:r w:rsidR="00EC139A">
        <w:rPr>
          <w:iCs/>
          <w:color w:val="000000" w:themeColor="text1"/>
        </w:rPr>
        <w:t>.</w:t>
      </w:r>
      <w:r w:rsidR="005A2368">
        <w:rPr>
          <w:iCs/>
          <w:color w:val="000000" w:themeColor="text1"/>
        </w:rPr>
        <w:t xml:space="preserve"> </w:t>
      </w:r>
      <w:r w:rsidR="00733428">
        <w:rPr>
          <w:iCs/>
          <w:color w:val="000000" w:themeColor="text1"/>
        </w:rPr>
        <w:t xml:space="preserve">Note that </w:t>
      </w:r>
      <w:r w:rsidR="00DA2E9E">
        <w:rPr>
          <w:iCs/>
          <w:color w:val="000000" w:themeColor="text1"/>
        </w:rPr>
        <w:t>f</w:t>
      </w:r>
      <w:r w:rsidR="004E7348">
        <w:rPr>
          <w:iCs/>
          <w:color w:val="000000" w:themeColor="text1"/>
        </w:rPr>
        <w:t xml:space="preserve">or every </w:t>
      </w:r>
      <w:r w:rsidR="00387179">
        <w:rPr>
          <w:iCs/>
          <w:color w:val="000000" w:themeColor="text1"/>
        </w:rPr>
        <w:t xml:space="preserve">pair of poles (p) in the rotor, </w:t>
      </w:r>
      <w:r w:rsidR="009E1174">
        <w:rPr>
          <w:iCs/>
          <w:color w:val="000000" w:themeColor="text1"/>
        </w:rPr>
        <w:t>four Hall-effect sensors can be installed in the rotor</w:t>
      </w:r>
      <w:r w:rsidR="00816B4A">
        <w:rPr>
          <w:iCs/>
          <w:color w:val="000000" w:themeColor="text1"/>
        </w:rPr>
        <w:t>,</w:t>
      </w:r>
      <w:r w:rsidR="009E1174">
        <w:rPr>
          <w:iCs/>
          <w:color w:val="000000" w:themeColor="text1"/>
        </w:rPr>
        <w:t xml:space="preserve"> providing duplicated signals for </w:t>
      </w:r>
      <w:r w:rsidR="00AA4F50">
        <w:rPr>
          <w:iCs/>
          <w:color w:val="000000" w:themeColor="text1"/>
        </w:rPr>
        <w:t>applications where redundancy is required.</w:t>
      </w:r>
    </w:p>
    <w:p w14:paraId="6417ED23" w14:textId="171DABBC" w:rsidR="00015A7D" w:rsidRPr="005725F5" w:rsidRDefault="00015A7D" w:rsidP="00015A7D">
      <w:pPr>
        <w:ind w:firstLine="18pt"/>
        <w:jc w:val="both"/>
        <w:rPr>
          <w:iCs/>
          <w:color w:val="000000" w:themeColor="text1"/>
        </w:rPr>
      </w:pPr>
      <w:r w:rsidRPr="005725F5">
        <w:rPr>
          <w:iCs/>
          <w:color w:val="000000" w:themeColor="text1"/>
        </w:rPr>
        <w:t xml:space="preserve">It must be remarked that (11)-(12) </w:t>
      </w:r>
      <w:r w:rsidR="00547902">
        <w:rPr>
          <w:iCs/>
          <w:color w:val="000000" w:themeColor="text1"/>
        </w:rPr>
        <w:t>results from</w:t>
      </w:r>
      <w:r w:rsidR="00547902" w:rsidRPr="005725F5">
        <w:rPr>
          <w:iCs/>
          <w:color w:val="000000" w:themeColor="text1"/>
        </w:rPr>
        <w:t xml:space="preserve"> </w:t>
      </w:r>
      <w:r w:rsidRPr="005725F5">
        <w:rPr>
          <w:iCs/>
          <w:color w:val="000000" w:themeColor="text1"/>
        </w:rPr>
        <w:t>a sinusoidal flux distribution in the rotor surface. Rotor design to achieve this target is described following.</w:t>
      </w:r>
    </w:p>
    <w:p w14:paraId="5C874AAB" w14:textId="548A811E" w:rsidR="00981F11" w:rsidRPr="005725F5" w:rsidRDefault="00981F11" w:rsidP="00F46E07">
      <w:pPr>
        <w:jc w:val="both"/>
        <w:rPr>
          <w:iCs/>
          <w:color w:val="000000" w:themeColor="text1"/>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433"/>
        <w:gridCol w:w="2433"/>
      </w:tblGrid>
      <w:tr w:rsidR="00375656" w:rsidRPr="005725F5" w14:paraId="05A94DBB" w14:textId="77777777" w:rsidTr="004D2B46">
        <w:tc>
          <w:tcPr>
            <w:tcW w:w="242.80pt" w:type="dxa"/>
            <w:gridSpan w:val="2"/>
          </w:tcPr>
          <w:p w14:paraId="71B346A0" w14:textId="5634EDDE" w:rsidR="00375656" w:rsidRPr="005725F5" w:rsidRDefault="002627F7" w:rsidP="002627F7">
            <w:pPr>
              <w:rPr>
                <w:iCs/>
                <w:color w:val="000000" w:themeColor="text1"/>
              </w:rPr>
            </w:pPr>
            <w:r w:rsidRPr="005725F5">
              <w:rPr>
                <w:noProof/>
                <w:color w:val="000000" w:themeColor="text1"/>
              </w:rPr>
              <w:drawing>
                <wp:inline distT="0" distB="0" distL="0" distR="0" wp14:anchorId="47963816" wp14:editId="68F2870C">
                  <wp:extent cx="2062794" cy="1659467"/>
                  <wp:effectExtent l="0" t="0" r="0" b="0"/>
                  <wp:docPr id="56" name="Imagen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05"/>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375656" w:rsidRPr="005725F5" w14:paraId="68E4A3A4" w14:textId="77777777" w:rsidTr="004D2B46">
        <w:tc>
          <w:tcPr>
            <w:tcW w:w="242.80pt" w:type="dxa"/>
            <w:gridSpan w:val="2"/>
          </w:tcPr>
          <w:p w14:paraId="4B17BE19" w14:textId="67CF103E" w:rsidR="00375656" w:rsidRPr="005725F5" w:rsidRDefault="00C2698E" w:rsidP="00F46E07">
            <w:pPr>
              <w:jc w:val="both"/>
              <w:rPr>
                <w:iCs/>
                <w:color w:val="000000" w:themeColor="text1"/>
              </w:rPr>
            </w:pPr>
            <w:r w:rsidRPr="005725F5">
              <w:rPr>
                <w:color w:val="000000" w:themeColor="text1"/>
                <w:sz w:val="16"/>
                <w:szCs w:val="16"/>
              </w:rPr>
              <w:t>Fig. 3. Schematic representation of the proposed magnetic resolver and position of the Hall-effect sensors.</w:t>
            </w:r>
          </w:p>
        </w:tc>
      </w:tr>
      <w:tr w:rsidR="00E575FF" w:rsidRPr="005725F5" w14:paraId="7F2ADBF2" w14:textId="77777777" w:rsidTr="004D2B46">
        <w:tc>
          <w:tcPr>
            <w:tcW w:w="121.40pt" w:type="dxa"/>
          </w:tcPr>
          <w:p w14:paraId="237D9D40" w14:textId="0C9EF263" w:rsidR="00E575FF" w:rsidRPr="005725F5" w:rsidRDefault="00E575FF" w:rsidP="00E7596C">
            <w:pPr>
              <w:pStyle w:val="a4"/>
              <w:ind w:firstLine="0pt"/>
              <w:rPr>
                <w:noProof/>
                <w:sz w:val="16"/>
                <w:szCs w:val="16"/>
                <w:lang w:val="en-US"/>
              </w:rPr>
            </w:pPr>
            <w:r w:rsidRPr="005725F5">
              <w:rPr>
                <w:noProof/>
                <w:sz w:val="16"/>
                <w:szCs w:val="16"/>
                <w:lang w:val="en-US"/>
              </w:rPr>
              <w:t>a)</w:t>
            </w:r>
          </w:p>
          <w:p w14:paraId="0C741A09" w14:textId="2A553FCE"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45C0CBD2" wp14:editId="4293B5AE">
                  <wp:extent cx="1506643" cy="408187"/>
                  <wp:effectExtent l="0" t="0" r="0" b="0"/>
                  <wp:docPr id="41298" name="Imagen 412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07F6026E" w14:textId="2EB329BF" w:rsidR="00E575FF" w:rsidRPr="005725F5" w:rsidRDefault="00E575FF" w:rsidP="00E7596C">
            <w:pPr>
              <w:pStyle w:val="a4"/>
              <w:ind w:firstLine="0pt"/>
              <w:rPr>
                <w:noProof/>
                <w:sz w:val="16"/>
                <w:szCs w:val="16"/>
                <w:lang w:val="en-US"/>
              </w:rPr>
            </w:pPr>
            <w:r w:rsidRPr="005725F5">
              <w:rPr>
                <w:noProof/>
                <w:sz w:val="16"/>
                <w:szCs w:val="16"/>
                <w:lang w:val="en-US"/>
              </w:rPr>
              <w:t>d)</w:t>
            </w:r>
          </w:p>
          <w:p w14:paraId="28813068" w14:textId="72D246E0"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63D7FBD0" wp14:editId="79E58AF9">
                  <wp:extent cx="1536065" cy="389502"/>
                  <wp:effectExtent l="0" t="0" r="0" b="0"/>
                  <wp:docPr id="41292" name="Imagen 412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688FA3AF" w14:textId="77777777" w:rsidTr="004D2B46">
        <w:tc>
          <w:tcPr>
            <w:tcW w:w="121.40pt" w:type="dxa"/>
          </w:tcPr>
          <w:p w14:paraId="023C306A" w14:textId="5B85953A" w:rsidR="00E575FF" w:rsidRPr="005725F5" w:rsidRDefault="00E575FF" w:rsidP="00E7596C">
            <w:pPr>
              <w:pStyle w:val="a4"/>
              <w:ind w:firstLine="0pt"/>
              <w:rPr>
                <w:noProof/>
                <w:sz w:val="16"/>
                <w:szCs w:val="16"/>
                <w:lang w:val="en-US"/>
              </w:rPr>
            </w:pPr>
            <w:r w:rsidRPr="005725F5">
              <w:rPr>
                <w:noProof/>
                <w:sz w:val="16"/>
                <w:szCs w:val="16"/>
                <w:lang w:val="en-US"/>
              </w:rPr>
              <w:t>b)</w:t>
            </w:r>
          </w:p>
          <w:p w14:paraId="5A7644C7" w14:textId="25066ACE"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180CCA5A" wp14:editId="3DBBADBF">
                  <wp:extent cx="1598552" cy="414655"/>
                  <wp:effectExtent l="0" t="0" r="0" b="4445"/>
                  <wp:docPr id="41305" name="Imagen 413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20">
                            <a:extLst>
                              <a:ext uri="{28A0092B-C50C-407E-A947-70E740481C1C}">
                                <a14:useLocalDpi xmlns:a14="http://schemas.microsoft.com/office/drawing/2010/main"/>
                              </a:ext>
                            </a:extLst>
                          </a:blip>
                          <a:srcRect t="4.326%" b="17.107%"/>
                          <a:stretch/>
                        </pic:blipFill>
                        <pic:spPr bwMode="auto">
                          <a:xfrm>
                            <a:off x="0" y="0"/>
                            <a:ext cx="1600200" cy="415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5A0C6BB9" w14:textId="33F255CC" w:rsidR="00E575FF" w:rsidRPr="005725F5" w:rsidRDefault="00E575FF" w:rsidP="00E7596C">
            <w:pPr>
              <w:pStyle w:val="a4"/>
              <w:ind w:firstLine="0pt"/>
              <w:rPr>
                <w:noProof/>
                <w:sz w:val="16"/>
                <w:szCs w:val="16"/>
                <w:lang w:val="en-US"/>
              </w:rPr>
            </w:pPr>
            <w:r w:rsidRPr="005725F5">
              <w:rPr>
                <w:noProof/>
                <w:sz w:val="16"/>
                <w:szCs w:val="16"/>
                <w:lang w:val="en-US"/>
              </w:rPr>
              <w:t>e)</w:t>
            </w:r>
          </w:p>
          <w:p w14:paraId="22A32A04" w14:textId="401E00AB"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23987D65" wp14:editId="740168BB">
                  <wp:extent cx="1535707" cy="398145"/>
                  <wp:effectExtent l="0" t="0" r="0" b="1905"/>
                  <wp:docPr id="41302" name="Imagen 413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01A4746E" w14:textId="77777777" w:rsidTr="004D2B46">
        <w:tc>
          <w:tcPr>
            <w:tcW w:w="121.40pt" w:type="dxa"/>
          </w:tcPr>
          <w:p w14:paraId="0F3B6B75" w14:textId="00134DBE" w:rsidR="00E575FF" w:rsidRPr="005725F5" w:rsidRDefault="00E575FF" w:rsidP="00E7596C">
            <w:pPr>
              <w:pStyle w:val="a4"/>
              <w:ind w:firstLine="0pt"/>
              <w:rPr>
                <w:sz w:val="16"/>
                <w:szCs w:val="16"/>
                <w:lang w:val="en-US"/>
              </w:rPr>
            </w:pPr>
            <w:r w:rsidRPr="005725F5">
              <w:rPr>
                <w:noProof/>
                <w:sz w:val="16"/>
                <w:szCs w:val="16"/>
                <w:lang w:val="en-US"/>
              </w:rPr>
              <w:drawing>
                <wp:anchor distT="0" distB="0" distL="114300" distR="114300" simplePos="0" relativeHeight="251662336" behindDoc="0" locked="0" layoutInCell="1" allowOverlap="1" wp14:anchorId="10D92990" wp14:editId="761C3F38">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5725F5">
              <w:rPr>
                <w:sz w:val="16"/>
                <w:szCs w:val="16"/>
                <w:lang w:val="en-US"/>
              </w:rPr>
              <w:t>c)</w:t>
            </w:r>
          </w:p>
        </w:tc>
        <w:tc>
          <w:tcPr>
            <w:tcW w:w="121.40pt" w:type="dxa"/>
          </w:tcPr>
          <w:p w14:paraId="10D2CA38" w14:textId="03FDF148" w:rsidR="00E575FF" w:rsidRPr="005725F5" w:rsidRDefault="00E575FF" w:rsidP="00E7596C">
            <w:pPr>
              <w:pStyle w:val="a4"/>
              <w:ind w:firstLine="0pt"/>
              <w:rPr>
                <w:sz w:val="16"/>
                <w:szCs w:val="16"/>
                <w:lang w:val="en-US"/>
              </w:rPr>
            </w:pPr>
            <w:r w:rsidRPr="005725F5">
              <w:rPr>
                <w:noProof/>
                <w:sz w:val="16"/>
                <w:szCs w:val="16"/>
                <w:lang w:val="en-US"/>
              </w:rPr>
              <w:drawing>
                <wp:anchor distT="0" distB="0" distL="114300" distR="114300" simplePos="0" relativeHeight="251665408" behindDoc="0" locked="0" layoutInCell="1" allowOverlap="1" wp14:anchorId="349DF72B" wp14:editId="2B1FEF16">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a:ext>
                            </a:extLst>
                          </a:blip>
                          <a:srcRect t="4.806%" b="-0.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5F5">
              <w:rPr>
                <w:sz w:val="16"/>
                <w:szCs w:val="16"/>
                <w:lang w:val="en-US"/>
              </w:rPr>
              <w:t>f)</w:t>
            </w:r>
          </w:p>
        </w:tc>
      </w:tr>
      <w:tr w:rsidR="00C41CDC" w:rsidRPr="005725F5" w14:paraId="732C57A3" w14:textId="77777777" w:rsidTr="004D2B46">
        <w:tc>
          <w:tcPr>
            <w:tcW w:w="242.80pt" w:type="dxa"/>
            <w:gridSpan w:val="2"/>
            <w:vAlign w:val="bottom"/>
          </w:tcPr>
          <w:p w14:paraId="2CBD3F26" w14:textId="51F54133" w:rsidR="00C41CDC" w:rsidRPr="005725F5" w:rsidRDefault="00C41CDC" w:rsidP="00C41CDC">
            <w:pPr>
              <w:pStyle w:val="a4"/>
              <w:ind w:firstLine="0pt"/>
              <w:rPr>
                <w:lang w:val="en-US"/>
              </w:rPr>
            </w:pPr>
            <w:r w:rsidRPr="005725F5">
              <w:rPr>
                <w:color w:val="000000" w:themeColor="text1"/>
                <w:sz w:val="16"/>
                <w:szCs w:val="16"/>
                <w:lang w:val="en-US"/>
              </w:rPr>
              <w:t xml:space="preserve">Fig. 4. Excitation and resulting waveforms of the </w:t>
            </w:r>
            <w:commentRangeStart w:id="123"/>
            <w:commentRangeStart w:id="124"/>
            <w:r w:rsidRPr="005725F5">
              <w:rPr>
                <w:color w:val="000000" w:themeColor="text1"/>
                <w:sz w:val="16"/>
                <w:szCs w:val="16"/>
                <w:lang w:val="en-US"/>
              </w:rPr>
              <w:t>proposed</w:t>
            </w:r>
            <w:commentRangeEnd w:id="123"/>
            <w:r w:rsidR="00C513B6">
              <w:rPr>
                <w:rStyle w:val="aa"/>
                <w:spacing w:val="0"/>
                <w:lang w:val="en-US" w:eastAsia="en-US"/>
              </w:rPr>
              <w:commentReference w:id="123"/>
            </w:r>
            <w:commentRangeEnd w:id="124"/>
            <w:r w:rsidR="0002090F">
              <w:rPr>
                <w:rStyle w:val="aa"/>
                <w:spacing w:val="0"/>
                <w:lang w:val="en-US" w:eastAsia="en-US"/>
              </w:rPr>
              <w:commentReference w:id="124"/>
            </w:r>
            <w:r w:rsidRPr="005725F5">
              <w:rPr>
                <w:color w:val="000000" w:themeColor="text1"/>
                <w:sz w:val="16"/>
                <w:szCs w:val="16"/>
                <w:lang w:val="en-US"/>
              </w:rPr>
              <w:t xml:space="preserve"> resolver: a) DC excitation, b) Sin output for DC excitation, c) Cos output for DC excitation, d) AC excitation, e) </w:t>
            </w:r>
            <w:r w:rsidR="00816B4A">
              <w:rPr>
                <w:color w:val="000000" w:themeColor="text1"/>
                <w:sz w:val="16"/>
                <w:szCs w:val="16"/>
                <w:lang w:val="en-US"/>
              </w:rPr>
              <w:t>S</w:t>
            </w:r>
            <w:r w:rsidRPr="005725F5">
              <w:rPr>
                <w:color w:val="000000" w:themeColor="text1"/>
                <w:sz w:val="16"/>
                <w:szCs w:val="16"/>
                <w:lang w:val="en-US"/>
              </w:rPr>
              <w:t>in output for AC excitation</w:t>
            </w:r>
            <w:r w:rsidR="00A806B7">
              <w:rPr>
                <w:color w:val="000000" w:themeColor="text1"/>
                <w:sz w:val="16"/>
                <w:szCs w:val="16"/>
                <w:lang w:val="en-US"/>
              </w:rPr>
              <w:t>,</w:t>
            </w:r>
            <w:r w:rsidRPr="005725F5">
              <w:rPr>
                <w:color w:val="000000" w:themeColor="text1"/>
                <w:sz w:val="16"/>
                <w:szCs w:val="16"/>
                <w:lang w:val="en-US"/>
              </w:rPr>
              <w:t xml:space="preserve"> f) </w:t>
            </w:r>
            <w:r w:rsidR="00816B4A">
              <w:rPr>
                <w:color w:val="000000" w:themeColor="text1"/>
                <w:sz w:val="16"/>
                <w:szCs w:val="16"/>
                <w:lang w:val="en-US"/>
              </w:rPr>
              <w:t>C</w:t>
            </w:r>
            <w:r w:rsidRPr="005725F5">
              <w:rPr>
                <w:color w:val="000000" w:themeColor="text1"/>
                <w:sz w:val="16"/>
                <w:szCs w:val="16"/>
                <w:lang w:val="en-US"/>
              </w:rPr>
              <w:t>os output for AC excitation.</w:t>
            </w:r>
          </w:p>
        </w:tc>
      </w:tr>
    </w:tbl>
    <w:p w14:paraId="1AAA513E" w14:textId="3048D8F0" w:rsidR="00863E5A" w:rsidRPr="005725F5" w:rsidRDefault="00863E5A" w:rsidP="006243F4">
      <w:pPr>
        <w:pStyle w:val="a4"/>
        <w:ind w:firstLine="0pt"/>
        <w:rPr>
          <w:lang w:val="en-US"/>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320"/>
        <w:gridCol w:w="546"/>
      </w:tblGrid>
      <w:tr w:rsidR="006243F4" w:rsidRPr="005725F5" w14:paraId="067BD134" w14:textId="77777777" w:rsidTr="004D2B46">
        <w:tc>
          <w:tcPr>
            <w:tcW w:w="219.50pt" w:type="dxa"/>
          </w:tcPr>
          <w:p w14:paraId="64DD33A1" w14:textId="27AD64F8" w:rsidR="006243F4" w:rsidRPr="005725F5" w:rsidRDefault="00000000" w:rsidP="007C3840">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oMath>
            </m:oMathPara>
          </w:p>
        </w:tc>
        <w:tc>
          <w:tcPr>
            <w:tcW w:w="23.30pt" w:type="dxa"/>
          </w:tcPr>
          <w:p w14:paraId="15129F74" w14:textId="573499BE" w:rsidR="006243F4" w:rsidRPr="005725F5" w:rsidRDefault="006243F4" w:rsidP="006243F4">
            <w:pPr>
              <w:pStyle w:val="a4"/>
              <w:ind w:firstLine="0pt"/>
              <w:rPr>
                <w:lang w:val="en-US"/>
              </w:rPr>
            </w:pPr>
            <w:r w:rsidRPr="005725F5">
              <w:rPr>
                <w:lang w:val="en-US"/>
              </w:rPr>
              <w:t>(6)</w:t>
            </w:r>
          </w:p>
        </w:tc>
      </w:tr>
      <w:tr w:rsidR="006243F4" w:rsidRPr="005725F5" w14:paraId="638AE29C" w14:textId="77777777" w:rsidTr="004D2B46">
        <w:tc>
          <w:tcPr>
            <w:tcW w:w="219.50pt" w:type="dxa"/>
          </w:tcPr>
          <w:p w14:paraId="571563DF" w14:textId="4A04A650"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HS</m:t>
                    </m:r>
                  </m:sub>
                </m:sSub>
                <m:r>
                  <w:rPr>
                    <w:rFonts w:ascii="Cambria Math"/>
                    <w:noProof/>
                    <w:highlight w:val="yellow"/>
                    <w:lang w:val="en-US"/>
                  </w:rPr>
                  <m:t>(t)=k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6AA553C0" w14:textId="02DE1E59" w:rsidR="006243F4" w:rsidRPr="005725F5" w:rsidRDefault="006243F4" w:rsidP="006243F4">
            <w:pPr>
              <w:pStyle w:val="a4"/>
              <w:ind w:firstLine="0pt"/>
              <w:rPr>
                <w:lang w:val="en-US"/>
              </w:rPr>
            </w:pPr>
            <w:r w:rsidRPr="005725F5">
              <w:rPr>
                <w:lang w:val="en-US"/>
              </w:rPr>
              <w:t>(7)</w:t>
            </w:r>
          </w:p>
        </w:tc>
      </w:tr>
      <w:tr w:rsidR="006243F4" w:rsidRPr="005725F5" w14:paraId="46FB4062" w14:textId="77777777" w:rsidTr="004D2B46">
        <w:tc>
          <w:tcPr>
            <w:tcW w:w="219.50pt" w:type="dxa"/>
          </w:tcPr>
          <w:p w14:paraId="62247028" w14:textId="32B001CF"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HC</m:t>
                    </m:r>
                  </m:sub>
                </m:sSub>
                <m:r>
                  <w:rPr>
                    <w:rFonts w:ascii="Cambria Math"/>
                    <w:noProof/>
                    <w:highlight w:val="yellow"/>
                    <w:lang w:val="en-US"/>
                  </w:rPr>
                  <m:t>(t)=k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cos</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2AEFA78B" w14:textId="4BC7371E" w:rsidR="006243F4" w:rsidRPr="005725F5" w:rsidRDefault="006243F4" w:rsidP="006243F4">
            <w:pPr>
              <w:pStyle w:val="a4"/>
              <w:ind w:firstLine="0pt"/>
              <w:rPr>
                <w:lang w:val="en-US"/>
              </w:rPr>
            </w:pPr>
            <w:r w:rsidRPr="005725F5">
              <w:rPr>
                <w:lang w:val="en-US"/>
              </w:rPr>
              <w:t>(8)</w:t>
            </w:r>
          </w:p>
        </w:tc>
      </w:tr>
      <w:tr w:rsidR="006243F4" w:rsidRPr="005725F5" w14:paraId="767ED6C1" w14:textId="77777777" w:rsidTr="004D2B46">
        <w:tc>
          <w:tcPr>
            <w:tcW w:w="219.50pt" w:type="dxa"/>
          </w:tcPr>
          <w:p w14:paraId="2FE1D4FB" w14:textId="59185204" w:rsidR="006243F4" w:rsidRPr="005725F5" w:rsidRDefault="00000000" w:rsidP="007C3840">
            <w:pPr>
              <w:pStyle w:val="a4"/>
              <w:ind w:firstLine="0pt"/>
              <w:rPr>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Hall</m:t>
                    </m:r>
                  </m:sub>
                  <m:sup>
                    <m:r>
                      <w:rPr>
                        <w:rFonts w:ascii="Cambria Math"/>
                        <w:noProof/>
                        <w:lang w:val="en-US"/>
                      </w:rPr>
                      <m:t>'</m:t>
                    </m:r>
                  </m:sup>
                </m:sSubSup>
                <m:r>
                  <w:rPr>
                    <w:rFonts w:ascii="Cambria Math"/>
                    <w:noProof/>
                    <w:lang w:val="en-US"/>
                  </w:rPr>
                  <m:t>(t)=k</m:t>
                </m:r>
                <m:r>
                  <w:rPr>
                    <w:rFonts w:ascii="Cambria Math"/>
                    <w:noProof/>
                    <w:lang w:val="en-US"/>
                  </w:rPr>
                  <m:t> </m:t>
                </m:r>
                <m:r>
                  <w:rPr>
                    <w:rFonts w:ascii="Cambria Math"/>
                    <w:noProof/>
                    <w:lang w:val="en-US"/>
                  </w:rPr>
                  <m:t>i(t)</m:t>
                </m:r>
                <m:r>
                  <w:rPr>
                    <w:rFonts w:ascii="Cambria Math"/>
                    <w:noProof/>
                    <w:lang w:val="en-US"/>
                  </w:rPr>
                  <m:t> </m:t>
                </m:r>
                <m:r>
                  <w:rPr>
                    <w:rFonts w:ascii="Cambria Math"/>
                    <w:noProof/>
                    <w:lang w:val="en-US"/>
                  </w:rPr>
                  <m:t>B(t)</m:t>
                </m:r>
              </m:oMath>
            </m:oMathPara>
          </w:p>
        </w:tc>
        <w:tc>
          <w:tcPr>
            <w:tcW w:w="23.30pt" w:type="dxa"/>
          </w:tcPr>
          <w:p w14:paraId="05B471CF" w14:textId="3D5960D7" w:rsidR="006243F4" w:rsidRPr="005725F5" w:rsidRDefault="006243F4" w:rsidP="006243F4">
            <w:pPr>
              <w:pStyle w:val="a4"/>
              <w:ind w:firstLine="0pt"/>
              <w:rPr>
                <w:lang w:val="en-US"/>
              </w:rPr>
            </w:pPr>
            <w:r w:rsidRPr="005725F5">
              <w:rPr>
                <w:lang w:val="en-US"/>
              </w:rPr>
              <w:t>(9)</w:t>
            </w:r>
          </w:p>
        </w:tc>
      </w:tr>
      <w:tr w:rsidR="006243F4" w:rsidRPr="005725F5" w14:paraId="2AAA6E07" w14:textId="77777777" w:rsidTr="004D2B46">
        <w:tc>
          <w:tcPr>
            <w:tcW w:w="219.50pt" w:type="dxa"/>
          </w:tcPr>
          <w:p w14:paraId="7B01B208" w14:textId="057A58C2" w:rsidR="006243F4" w:rsidRPr="005725F5" w:rsidRDefault="00000000" w:rsidP="007C3840">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oMath>
            </m:oMathPara>
          </w:p>
        </w:tc>
        <w:tc>
          <w:tcPr>
            <w:tcW w:w="23.30pt" w:type="dxa"/>
          </w:tcPr>
          <w:p w14:paraId="0B17C9EE" w14:textId="5132EE03" w:rsidR="006243F4" w:rsidRPr="005725F5" w:rsidRDefault="006243F4" w:rsidP="006243F4">
            <w:pPr>
              <w:pStyle w:val="a4"/>
              <w:ind w:firstLine="0pt"/>
              <w:rPr>
                <w:lang w:val="en-US"/>
              </w:rPr>
            </w:pPr>
            <w:r w:rsidRPr="005725F5">
              <w:rPr>
                <w:lang w:val="en-US"/>
              </w:rPr>
              <w:t>(10)</w:t>
            </w:r>
          </w:p>
        </w:tc>
      </w:tr>
      <w:tr w:rsidR="006243F4" w:rsidRPr="005725F5" w14:paraId="7CBB084B" w14:textId="77777777" w:rsidTr="004D2B46">
        <w:tc>
          <w:tcPr>
            <w:tcW w:w="219.50pt" w:type="dxa"/>
          </w:tcPr>
          <w:p w14:paraId="674BCFB8" w14:textId="67735935"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HS</m:t>
                    </m:r>
                  </m:sub>
                </m:sSub>
                <m:r>
                  <w:rPr>
                    <w:rFonts w:ascii="Cambria Math"/>
                    <w:noProof/>
                    <w:highlight w:val="yellow"/>
                    <w:lang w:val="en-US"/>
                  </w:rPr>
                  <m:t>(t)=</m:t>
                </m:r>
                <m:sSub>
                  <m:sSubPr>
                    <m:ctrlPr>
                      <w:rPr>
                        <w:rFonts w:ascii="Cambria Math" w:hAnsi="Cambria Math"/>
                        <w:i/>
                        <w:noProof/>
                        <w:highlight w:val="yellow"/>
                        <w:lang w:val="en-US"/>
                      </w:rPr>
                    </m:ctrlPr>
                  </m:sSubPr>
                  <m:e>
                    <m:r>
                      <w:rPr>
                        <w:rFonts w:ascii="Cambria Math"/>
                        <w:noProof/>
                        <w:highlight w:val="yellow"/>
                        <w:lang w:val="en-US"/>
                      </w:rPr>
                      <m:t>E</m:t>
                    </m:r>
                  </m:e>
                  <m:sub>
                    <m:r>
                      <w:rPr>
                        <w:rFonts w:ascii="Cambria Math"/>
                        <w:noProof/>
                        <w:highlight w:val="yellow"/>
                        <w:lang w:val="en-US"/>
                      </w:rPr>
                      <m:t>0</m:t>
                    </m:r>
                  </m:sub>
                </m:sSub>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ω</m:t>
                            </m:r>
                          </m:e>
                          <m:sub>
                            <m:r>
                              <w:rPr>
                                <w:rFonts w:ascii="Cambria Math"/>
                                <w:noProof/>
                                <w:highlight w:val="yellow"/>
                                <w:lang w:val="en-US"/>
                              </w:rPr>
                              <m:t>s</m:t>
                            </m:r>
                          </m:sub>
                        </m:sSub>
                        <m:r>
                          <w:rPr>
                            <w:rFonts w:ascii="Cambria Math"/>
                            <w:noProof/>
                            <w:highlight w:val="yellow"/>
                            <w:lang w:val="en-US"/>
                          </w:rPr>
                          <m:t>t</m:t>
                        </m:r>
                      </m:e>
                    </m:d>
                  </m:e>
                </m:func>
                <m:r>
                  <w:rPr>
                    <w:rFonts w:ascii="Cambria Math"/>
                    <w:noProof/>
                    <w:highlight w:val="yellow"/>
                    <w:lang w:val="en-US"/>
                  </w:rPr>
                  <m:t> </m:t>
                </m:r>
                <m:r>
                  <w:rPr>
                    <w:rFonts w:ascii="Cambria Math"/>
                    <w:noProof/>
                    <w:highlight w:val="yellow"/>
                    <w:lang w:val="en-US"/>
                  </w:rPr>
                  <m: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626CA321" w14:textId="1E0C1EB1" w:rsidR="006243F4" w:rsidRPr="005725F5" w:rsidRDefault="006243F4" w:rsidP="006243F4">
            <w:pPr>
              <w:pStyle w:val="a4"/>
              <w:ind w:firstLine="0pt"/>
              <w:rPr>
                <w:lang w:val="en-US"/>
              </w:rPr>
            </w:pPr>
            <w:r w:rsidRPr="005725F5">
              <w:rPr>
                <w:lang w:val="en-US"/>
              </w:rPr>
              <w:t>(11)</w:t>
            </w:r>
          </w:p>
        </w:tc>
      </w:tr>
      <w:tr w:rsidR="006243F4" w:rsidRPr="005725F5" w14:paraId="158BA86B" w14:textId="77777777" w:rsidTr="004D2B46">
        <w:tc>
          <w:tcPr>
            <w:tcW w:w="219.50pt" w:type="dxa"/>
          </w:tcPr>
          <w:p w14:paraId="2E3A2740" w14:textId="49263991"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HC</m:t>
                    </m:r>
                  </m:sub>
                </m:sSub>
                <m:r>
                  <w:rPr>
                    <w:rFonts w:ascii="Cambria Math"/>
                    <w:noProof/>
                    <w:highlight w:val="yellow"/>
                    <w:lang w:val="en-US"/>
                  </w:rPr>
                  <m:t>(t)=</m:t>
                </m:r>
                <m:sSub>
                  <m:sSubPr>
                    <m:ctrlPr>
                      <w:rPr>
                        <w:rFonts w:ascii="Cambria Math" w:hAnsi="Cambria Math"/>
                        <w:i/>
                        <w:noProof/>
                        <w:highlight w:val="yellow"/>
                        <w:lang w:val="en-US"/>
                      </w:rPr>
                    </m:ctrlPr>
                  </m:sSubPr>
                  <m:e>
                    <m:r>
                      <w:rPr>
                        <w:rFonts w:ascii="Cambria Math"/>
                        <w:noProof/>
                        <w:highlight w:val="yellow"/>
                        <w:lang w:val="en-US"/>
                      </w:rPr>
                      <m:t>E</m:t>
                    </m:r>
                  </m:e>
                  <m:sub>
                    <m:r>
                      <w:rPr>
                        <w:rFonts w:ascii="Cambria Math"/>
                        <w:noProof/>
                        <w:highlight w:val="yellow"/>
                        <w:lang w:val="en-US"/>
                      </w:rPr>
                      <m:t>0</m:t>
                    </m:r>
                  </m:sub>
                </m:sSub>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ω</m:t>
                            </m:r>
                          </m:e>
                          <m:sub>
                            <m:r>
                              <w:rPr>
                                <w:rFonts w:ascii="Cambria Math"/>
                                <w:noProof/>
                                <w:highlight w:val="yellow"/>
                                <w:lang w:val="en-US"/>
                              </w:rPr>
                              <m:t>s</m:t>
                            </m:r>
                          </m:sub>
                        </m:sSub>
                        <m:r>
                          <w:rPr>
                            <w:rFonts w:ascii="Cambria Math"/>
                            <w:noProof/>
                            <w:highlight w:val="yellow"/>
                            <w:lang w:val="en-US"/>
                          </w:rPr>
                          <m:t>t</m:t>
                        </m:r>
                      </m:e>
                    </m:d>
                  </m:e>
                </m:func>
                <m:r>
                  <w:rPr>
                    <w:rFonts w:ascii="Cambria Math"/>
                    <w:noProof/>
                    <w:highlight w:val="yellow"/>
                    <w:lang w:val="en-US"/>
                  </w:rPr>
                  <m: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cos</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08007B6D" w14:textId="0A478EB3" w:rsidR="006243F4" w:rsidRPr="005725F5" w:rsidRDefault="006243F4" w:rsidP="006243F4">
            <w:pPr>
              <w:pStyle w:val="a4"/>
              <w:ind w:firstLine="0pt"/>
              <w:rPr>
                <w:lang w:val="en-US"/>
              </w:rPr>
            </w:pPr>
            <w:r w:rsidRPr="005725F5">
              <w:rPr>
                <w:lang w:val="en-US"/>
              </w:rPr>
              <w:t>(12)</w:t>
            </w:r>
          </w:p>
        </w:tc>
      </w:tr>
      <w:tr w:rsidR="00AC7A2E" w:rsidRPr="005725F5" w14:paraId="5E5BAE02" w14:textId="77777777" w:rsidTr="004D2B46">
        <w:tc>
          <w:tcPr>
            <w:tcW w:w="219.50pt" w:type="dxa"/>
          </w:tcPr>
          <w:p w14:paraId="00EB39B9" w14:textId="0E282667" w:rsidR="00AC7A2E" w:rsidRPr="005725F5" w:rsidRDefault="007C3840" w:rsidP="007C3840">
            <w:pPr>
              <w:pStyle w:val="a4"/>
              <w:ind w:firstLine="0pt"/>
              <w:rPr>
                <w:noProof/>
                <w:lang w:val="en-US"/>
              </w:rPr>
            </w:pPr>
            <m:oMathPara>
              <m:oMath>
                <m:r>
                  <w:rPr>
                    <w:rFonts w:ascii="Cambria Math"/>
                    <w:noProof/>
                    <w:lang w:val="en-US"/>
                  </w:rPr>
                  <m:t>MO=Penalty+</m:t>
                </m:r>
                <m:nary>
                  <m:naryPr>
                    <m:chr m:val="∑"/>
                    <m:ctrlPr>
                      <w:rPr>
                        <w:rFonts w:ascii="Cambria Math" w:hAnsi="Cambria Math"/>
                        <w:i/>
                        <w:noProof/>
                        <w:lang w:val="en-US"/>
                      </w:rPr>
                    </m:ctrlPr>
                  </m:naryPr>
                  <m:sub>
                    <m:r>
                      <w:rPr>
                        <w:rFonts w:ascii="Cambria Math"/>
                        <w:noProof/>
                        <w:lang w:val="en-US"/>
                      </w:rPr>
                      <m:t>n=1</m:t>
                    </m:r>
                  </m:sub>
                  <m:sup>
                    <m:r>
                      <w:rPr>
                        <w:rFonts w:ascii="Cambria Math"/>
                        <w:noProof/>
                        <w:lang w:val="en-US"/>
                      </w:rPr>
                      <m:t>3</m:t>
                    </m:r>
                  </m:sup>
                  <m:e>
                    <m:sSub>
                      <m:sSubPr>
                        <m:ctrlPr>
                          <w:rPr>
                            <w:rFonts w:ascii="Cambria Math" w:hAnsi="Cambria Math"/>
                            <w:i/>
                            <w:noProof/>
                            <w:lang w:val="en-US"/>
                          </w:rPr>
                        </m:ctrlPr>
                      </m:sSubPr>
                      <m:e>
                        <m:r>
                          <w:rPr>
                            <w:rFonts w:ascii="Cambria Math"/>
                            <w:noProof/>
                            <w:lang w:val="en-US"/>
                          </w:rPr>
                          <m:t>O</m:t>
                        </m:r>
                      </m:e>
                      <m:sub>
                        <m:r>
                          <w:rPr>
                            <w:rFonts w:ascii="Cambria Math"/>
                            <w:noProof/>
                            <w:lang w:val="en-US"/>
                          </w:rPr>
                          <m:t>n</m:t>
                        </m:r>
                      </m:sub>
                    </m:sSub>
                    <m:sSub>
                      <m:sSubPr>
                        <m:ctrlPr>
                          <w:rPr>
                            <w:rFonts w:ascii="Cambria Math" w:hAnsi="Cambria Math"/>
                            <w:i/>
                            <w:noProof/>
                            <w:lang w:val="en-US"/>
                          </w:rPr>
                        </m:ctrlPr>
                      </m:sSubPr>
                      <m:e>
                        <m:r>
                          <w:rPr>
                            <w:rFonts w:ascii="Cambria Math"/>
                            <w:noProof/>
                            <w:lang w:val="en-US"/>
                          </w:rPr>
                          <m:t>w</m:t>
                        </m:r>
                      </m:e>
                      <m:sub>
                        <m:r>
                          <w:rPr>
                            <w:rFonts w:ascii="Cambria Math"/>
                            <w:noProof/>
                            <w:lang w:val="en-US"/>
                          </w:rPr>
                          <m:t>n</m:t>
                        </m:r>
                      </m:sub>
                    </m:sSub>
                  </m:e>
                </m:nary>
              </m:oMath>
            </m:oMathPara>
          </w:p>
        </w:tc>
        <w:tc>
          <w:tcPr>
            <w:tcW w:w="23.30pt" w:type="dxa"/>
          </w:tcPr>
          <w:p w14:paraId="5B120BCD" w14:textId="15D73A4E" w:rsidR="00AC7A2E" w:rsidRPr="005725F5" w:rsidRDefault="00351D11" w:rsidP="006243F4">
            <w:pPr>
              <w:pStyle w:val="a4"/>
              <w:ind w:firstLine="0pt"/>
              <w:rPr>
                <w:lang w:val="en-US"/>
              </w:rPr>
            </w:pPr>
            <w:r w:rsidRPr="005725F5">
              <w:rPr>
                <w:lang w:val="en-US"/>
              </w:rPr>
              <w:t>(13)</w:t>
            </w:r>
          </w:p>
        </w:tc>
      </w:tr>
    </w:tbl>
    <w:p w14:paraId="52C32AFB" w14:textId="77777777" w:rsidR="00863E5A" w:rsidRPr="005725F5" w:rsidRDefault="00863E5A" w:rsidP="005F4153">
      <w:pPr>
        <w:pStyle w:val="a4"/>
        <w:ind w:firstLine="0pt"/>
        <w:rPr>
          <w:lang w:val="en-US"/>
        </w:rPr>
      </w:pPr>
    </w:p>
    <w:p w14:paraId="51B0A3F2" w14:textId="3095D657" w:rsidR="009303D9" w:rsidRPr="005725F5" w:rsidRDefault="004573C6" w:rsidP="006B6B66">
      <w:pPr>
        <w:pStyle w:val="1"/>
      </w:pPr>
      <w:r>
        <w:t xml:space="preserve">Rotor </w:t>
      </w:r>
      <w:r w:rsidR="00B22801" w:rsidRPr="005725F5">
        <w:t>Design</w:t>
      </w:r>
      <w:r w:rsidR="00570C46">
        <w:t xml:space="preserve"> Optimization</w:t>
      </w:r>
      <w:r>
        <w:t xml:space="preserve"> </w:t>
      </w:r>
      <w:r w:rsidR="00570C46">
        <w:t>o</w:t>
      </w:r>
      <w:r>
        <w:t>f the P</w:t>
      </w:r>
      <w:r w:rsidR="00570C46">
        <w:t>r</w:t>
      </w:r>
      <w:r>
        <w:t>oposed</w:t>
      </w:r>
      <w:r w:rsidR="00570C46">
        <w:t xml:space="preserve"> Magnetic Resolver</w:t>
      </w:r>
    </w:p>
    <w:p w14:paraId="00FF59D7" w14:textId="6B5166A3" w:rsidR="004D7C36" w:rsidRDefault="00E408E6" w:rsidP="00FB45BF">
      <w:pPr>
        <w:ind w:firstLine="17.85pt"/>
        <w:jc w:val="both"/>
        <w:rPr>
          <w:ins w:id="125" w:author="백형민" w:date="2022-10-02T16:05:00Z"/>
          <w:color w:val="000000" w:themeColor="text1"/>
        </w:rPr>
      </w:pPr>
      <w:r w:rsidRPr="00FC13EE">
        <w:rPr>
          <w:color w:val="000000" w:themeColor="text1"/>
          <w:rPrChange w:id="126" w:author="백형민" w:date="2022-10-02T16:02:00Z">
            <w:rPr>
              <w:rFonts w:ascii="Times" w:hAnsi="Times" w:cs="Times"/>
              <w:color w:val="000000" w:themeColor="text1"/>
            </w:rPr>
          </w:rPrChange>
        </w:rPr>
        <w:t xml:space="preserve">The </w:t>
      </w:r>
      <w:r w:rsidR="0003438E" w:rsidRPr="00FC13EE">
        <w:rPr>
          <w:color w:val="000000" w:themeColor="text1"/>
          <w:rPrChange w:id="127" w:author="백형민" w:date="2022-10-02T16:02:00Z">
            <w:rPr>
              <w:rFonts w:ascii="Times" w:hAnsi="Times" w:cs="Times"/>
              <w:color w:val="000000" w:themeColor="text1"/>
            </w:rPr>
          </w:rPrChange>
        </w:rPr>
        <w:t xml:space="preserve">design optimization process </w:t>
      </w:r>
      <w:r w:rsidRPr="00FC13EE">
        <w:rPr>
          <w:color w:val="000000" w:themeColor="text1"/>
          <w:rPrChange w:id="128" w:author="백형민" w:date="2022-10-02T16:02:00Z">
            <w:rPr>
              <w:rFonts w:ascii="Times" w:hAnsi="Times" w:cs="Times"/>
              <w:color w:val="000000" w:themeColor="text1"/>
            </w:rPr>
          </w:rPrChange>
        </w:rPr>
        <w:t xml:space="preserve">applied to </w:t>
      </w:r>
      <w:r w:rsidR="00616283" w:rsidRPr="00FC13EE">
        <w:rPr>
          <w:color w:val="000000" w:themeColor="text1"/>
          <w:rPrChange w:id="129" w:author="백형민" w:date="2022-10-02T16:02:00Z">
            <w:rPr>
              <w:rFonts w:ascii="Times" w:hAnsi="Times" w:cs="Times"/>
              <w:color w:val="000000" w:themeColor="text1"/>
            </w:rPr>
          </w:rPrChange>
        </w:rPr>
        <w:t>t</w:t>
      </w:r>
      <w:r w:rsidR="007938BE" w:rsidRPr="00FC13EE">
        <w:rPr>
          <w:color w:val="000000" w:themeColor="text1"/>
          <w:rPrChange w:id="130" w:author="백형민" w:date="2022-10-02T16:02:00Z">
            <w:rPr>
              <w:rFonts w:ascii="Times" w:hAnsi="Times" w:cs="Times"/>
              <w:color w:val="000000" w:themeColor="text1"/>
            </w:rPr>
          </w:rPrChange>
        </w:rPr>
        <w:t>h</w:t>
      </w:r>
      <w:r w:rsidR="00566517" w:rsidRPr="00FC13EE">
        <w:rPr>
          <w:color w:val="000000" w:themeColor="text1"/>
          <w:rPrChange w:id="131" w:author="백형민" w:date="2022-10-02T16:02:00Z">
            <w:rPr>
              <w:rFonts w:ascii="Times" w:hAnsi="Times" w:cs="Times"/>
              <w:color w:val="000000" w:themeColor="text1"/>
            </w:rPr>
          </w:rPrChange>
        </w:rPr>
        <w:t xml:space="preserve">e proposed magnetic resolver is </w:t>
      </w:r>
      <w:r w:rsidR="00616283" w:rsidRPr="00FC13EE">
        <w:rPr>
          <w:color w:val="000000" w:themeColor="text1"/>
          <w:rPrChange w:id="132" w:author="백형민" w:date="2022-10-02T16:02:00Z">
            <w:rPr>
              <w:rFonts w:ascii="Times" w:hAnsi="Times" w:cs="Times"/>
              <w:color w:val="000000" w:themeColor="text1"/>
            </w:rPr>
          </w:rPrChange>
        </w:rPr>
        <w:t>explained in this section.</w:t>
      </w:r>
      <w:r w:rsidR="00C37B91" w:rsidRPr="00FC13EE">
        <w:rPr>
          <w:color w:val="000000" w:themeColor="text1"/>
          <w:rPrChange w:id="133" w:author="백형민" w:date="2022-10-02T16:02:00Z">
            <w:rPr>
              <w:rFonts w:ascii="Times" w:hAnsi="Times" w:cs="Times"/>
              <w:color w:val="000000" w:themeColor="text1"/>
            </w:rPr>
          </w:rPrChange>
        </w:rPr>
        <w:t xml:space="preserve"> The r</w:t>
      </w:r>
      <w:r w:rsidR="007D669C" w:rsidRPr="00FC13EE">
        <w:rPr>
          <w:color w:val="000000" w:themeColor="text1"/>
          <w:rPrChange w:id="134" w:author="백형민" w:date="2022-10-02T16:02:00Z">
            <w:rPr>
              <w:rFonts w:ascii="Times" w:hAnsi="Times" w:cs="Times"/>
              <w:color w:val="000000" w:themeColor="text1"/>
            </w:rPr>
          </w:rPrChange>
        </w:rPr>
        <w:t xml:space="preserve">otor </w:t>
      </w:r>
      <w:r w:rsidR="009E63E6" w:rsidRPr="00FC13EE">
        <w:rPr>
          <w:color w:val="000000" w:themeColor="text1"/>
          <w:rPrChange w:id="135" w:author="백형민" w:date="2022-10-02T16:02:00Z">
            <w:rPr>
              <w:rFonts w:ascii="Times" w:hAnsi="Times" w:cs="Times"/>
              <w:color w:val="000000" w:themeColor="text1"/>
            </w:rPr>
          </w:rPrChange>
        </w:rPr>
        <w:t xml:space="preserve">geometry </w:t>
      </w:r>
      <w:r w:rsidR="00827691" w:rsidRPr="00FC13EE">
        <w:rPr>
          <w:color w:val="000000" w:themeColor="text1"/>
          <w:rPrChange w:id="136" w:author="백형민" w:date="2022-10-02T16:02:00Z">
            <w:rPr>
              <w:rFonts w:ascii="Times" w:hAnsi="Times" w:cs="Times"/>
              <w:color w:val="000000" w:themeColor="text1"/>
            </w:rPr>
          </w:rPrChange>
        </w:rPr>
        <w:t>has been optimized</w:t>
      </w:r>
      <w:r w:rsidR="00542655" w:rsidRPr="00FC13EE">
        <w:rPr>
          <w:color w:val="000000" w:themeColor="text1"/>
          <w:rPrChange w:id="137" w:author="백형민" w:date="2022-10-02T16:02:00Z">
            <w:rPr>
              <w:rFonts w:ascii="Times" w:hAnsi="Times" w:cs="Times"/>
              <w:color w:val="000000" w:themeColor="text1"/>
            </w:rPr>
          </w:rPrChange>
        </w:rPr>
        <w:t xml:space="preserve"> to achieve</w:t>
      </w:r>
      <w:r w:rsidR="009E63E6" w:rsidRPr="00FC13EE">
        <w:rPr>
          <w:color w:val="000000" w:themeColor="text1"/>
          <w:rPrChange w:id="138" w:author="백형민" w:date="2022-10-02T16:02:00Z">
            <w:rPr>
              <w:rFonts w:ascii="Times" w:hAnsi="Times" w:cs="Times"/>
              <w:color w:val="000000" w:themeColor="text1"/>
            </w:rPr>
          </w:rPrChange>
        </w:rPr>
        <w:t xml:space="preserve"> three</w:t>
      </w:r>
      <w:r w:rsidR="00B06BC8" w:rsidRPr="00FC13EE">
        <w:rPr>
          <w:color w:val="000000" w:themeColor="text1"/>
          <w:rPrChange w:id="139" w:author="백형민" w:date="2022-10-02T16:02:00Z">
            <w:rPr>
              <w:rFonts w:ascii="Times" w:hAnsi="Times" w:cs="Times"/>
              <w:color w:val="000000" w:themeColor="text1"/>
            </w:rPr>
          </w:rPrChange>
        </w:rPr>
        <w:t xml:space="preserve"> main </w:t>
      </w:r>
      <w:r w:rsidR="00E91960" w:rsidRPr="00FC13EE">
        <w:rPr>
          <w:color w:val="000000" w:themeColor="text1"/>
          <w:rPrChange w:id="140" w:author="백형민" w:date="2022-10-02T16:02:00Z">
            <w:rPr>
              <w:rFonts w:ascii="Times" w:hAnsi="Times" w:cs="Times"/>
              <w:color w:val="000000" w:themeColor="text1"/>
            </w:rPr>
          </w:rPrChange>
        </w:rPr>
        <w:t>targets</w:t>
      </w:r>
      <w:r w:rsidR="00B06BC8" w:rsidRPr="00FC13EE">
        <w:rPr>
          <w:color w:val="000000" w:themeColor="text1"/>
          <w:rPrChange w:id="141" w:author="백형민" w:date="2022-10-02T16:02:00Z">
            <w:rPr>
              <w:rFonts w:ascii="Times" w:hAnsi="Times" w:cs="Times"/>
              <w:color w:val="000000" w:themeColor="text1"/>
            </w:rPr>
          </w:rPrChange>
        </w:rPr>
        <w:t>:</w:t>
      </w:r>
    </w:p>
    <w:p w14:paraId="2CDB65B0" w14:textId="77777777" w:rsidR="00CA3FFB" w:rsidRPr="00FC13EE" w:rsidRDefault="00CA3FFB" w:rsidP="00FB45BF">
      <w:pPr>
        <w:ind w:firstLine="17.85pt"/>
        <w:jc w:val="both"/>
        <w:rPr>
          <w:ins w:id="142" w:author="DANIEL FERNANDEZ ALONSO" w:date="2022-09-06T23:11:00Z"/>
          <w:color w:val="000000" w:themeColor="text1"/>
          <w:rPrChange w:id="143" w:author="백형민" w:date="2022-10-02T16:02:00Z">
            <w:rPr>
              <w:ins w:id="144" w:author="DANIEL FERNANDEZ ALONSO" w:date="2022-09-06T23:11:00Z"/>
              <w:rFonts w:ascii="Times" w:hAnsi="Times" w:cs="Times"/>
              <w:color w:val="000000" w:themeColor="text1"/>
            </w:rPr>
          </w:rPrChange>
        </w:rPr>
      </w:pPr>
    </w:p>
    <w:p w14:paraId="669CFC14" w14:textId="6B202399" w:rsidR="00F31A27" w:rsidRPr="00FC13EE" w:rsidRDefault="00F95D6B" w:rsidP="00AC4535">
      <w:pPr>
        <w:pStyle w:val="a7"/>
        <w:numPr>
          <w:ilvl w:val="0"/>
          <w:numId w:val="33"/>
        </w:numPr>
        <w:ind w:start="21.30pt"/>
        <w:jc w:val="both"/>
        <w:rPr>
          <w:ins w:id="145" w:author="DANIEL FERNANDEZ ALONSO" w:date="2022-09-06T23:13:00Z"/>
          <w:rFonts w:cs="Times New Roman"/>
          <w:sz w:val="20"/>
          <w:szCs w:val="20"/>
          <w:rPrChange w:id="146" w:author="백형민" w:date="2022-10-02T16:02:00Z">
            <w:rPr>
              <w:ins w:id="147" w:author="DANIEL FERNANDEZ ALONSO" w:date="2022-09-06T23:13:00Z"/>
              <w:rFonts w:ascii="Times" w:hAnsi="Times" w:cs="Times"/>
              <w:color w:val="000000" w:themeColor="text1"/>
            </w:rPr>
          </w:rPrChange>
        </w:rPr>
      </w:pPr>
      <w:del w:id="148" w:author="DANIEL FERNANDEZ ALONSO" w:date="2022-09-06T23:11:00Z">
        <w:r w:rsidRPr="00FC13EE" w:rsidDel="004D7C36">
          <w:rPr>
            <w:rFonts w:cs="Times New Roman"/>
            <w:color w:val="000000" w:themeColor="text1"/>
            <w:sz w:val="20"/>
            <w:szCs w:val="20"/>
            <w:rPrChange w:id="149" w:author="백형민" w:date="2022-10-02T16:02:00Z">
              <w:rPr/>
            </w:rPrChange>
          </w:rPr>
          <w:delText xml:space="preserve"> </w:delText>
        </w:r>
        <w:r w:rsidR="00747907" w:rsidRPr="00FC13EE" w:rsidDel="004D7C36">
          <w:rPr>
            <w:rFonts w:cs="Times New Roman"/>
            <w:color w:val="000000" w:themeColor="text1"/>
            <w:sz w:val="20"/>
            <w:szCs w:val="20"/>
            <w:rPrChange w:id="150" w:author="백형민" w:date="2022-10-02T16:02:00Z">
              <w:rPr/>
            </w:rPrChange>
          </w:rPr>
          <w:delText>m</w:delText>
        </w:r>
      </w:del>
      <w:ins w:id="151" w:author="DANIEL FERNANDEZ ALONSO" w:date="2022-09-06T23:12:00Z">
        <w:r w:rsidR="00AC4535" w:rsidRPr="00FC13EE">
          <w:rPr>
            <w:rFonts w:cs="Times New Roman"/>
            <w:color w:val="000000" w:themeColor="text1"/>
            <w:sz w:val="20"/>
            <w:szCs w:val="20"/>
            <w:rPrChange w:id="152" w:author="백형민" w:date="2022-10-02T16:02:00Z">
              <w:rPr>
                <w:rFonts w:ascii="Times" w:hAnsi="Times" w:cs="Times"/>
                <w:color w:val="000000" w:themeColor="text1"/>
              </w:rPr>
            </w:rPrChange>
          </w:rPr>
          <w:t>M</w:t>
        </w:r>
      </w:ins>
      <w:r w:rsidR="00747907" w:rsidRPr="00FC13EE">
        <w:rPr>
          <w:rFonts w:cs="Times New Roman"/>
          <w:color w:val="000000" w:themeColor="text1"/>
          <w:sz w:val="20"/>
          <w:szCs w:val="20"/>
          <w:rPrChange w:id="153" w:author="백형민" w:date="2022-10-02T16:02:00Z">
            <w:rPr/>
          </w:rPrChange>
        </w:rPr>
        <w:t xml:space="preserve">inimize the </w:t>
      </w:r>
      <w:r w:rsidRPr="00FC13EE">
        <w:rPr>
          <w:rFonts w:cs="Times New Roman"/>
          <w:color w:val="000000" w:themeColor="text1"/>
          <w:sz w:val="20"/>
          <w:szCs w:val="20"/>
          <w:rPrChange w:id="154" w:author="백형민" w:date="2022-10-02T16:02:00Z">
            <w:rPr/>
          </w:rPrChange>
        </w:rPr>
        <w:t>us</w:t>
      </w:r>
      <w:r w:rsidR="00E91960" w:rsidRPr="00FC13EE">
        <w:rPr>
          <w:rFonts w:cs="Times New Roman"/>
          <w:color w:val="000000" w:themeColor="text1"/>
          <w:sz w:val="20"/>
          <w:szCs w:val="20"/>
          <w:rPrChange w:id="155" w:author="백형민" w:date="2022-10-02T16:02:00Z">
            <w:rPr/>
          </w:rPrChange>
        </w:rPr>
        <w:t>e</w:t>
      </w:r>
      <w:r w:rsidRPr="00FC13EE">
        <w:rPr>
          <w:rFonts w:cs="Times New Roman"/>
          <w:color w:val="000000" w:themeColor="text1"/>
          <w:sz w:val="20"/>
          <w:szCs w:val="20"/>
          <w:rPrChange w:id="156" w:author="백형민" w:date="2022-10-02T16:02:00Z">
            <w:rPr/>
          </w:rPrChange>
        </w:rPr>
        <w:t xml:space="preserve"> of magnetic </w:t>
      </w:r>
      <w:r w:rsidR="0003438E" w:rsidRPr="00FC13EE">
        <w:rPr>
          <w:rFonts w:cs="Times New Roman"/>
          <w:color w:val="000000" w:themeColor="text1"/>
          <w:sz w:val="20"/>
          <w:szCs w:val="20"/>
          <w:rPrChange w:id="157" w:author="백형민" w:date="2022-10-02T16:02:00Z">
            <w:rPr/>
          </w:rPrChange>
        </w:rPr>
        <w:t>materials</w:t>
      </w:r>
      <w:ins w:id="158" w:author="DANIEL FERNANDEZ ALONSO" w:date="2022-09-06T23:12:00Z">
        <w:r w:rsidR="00571C69" w:rsidRPr="00FC13EE">
          <w:rPr>
            <w:rFonts w:cs="Times New Roman"/>
            <w:color w:val="000000" w:themeColor="text1"/>
            <w:sz w:val="20"/>
            <w:szCs w:val="20"/>
            <w:rPrChange w:id="159" w:author="백형민" w:date="2022-10-02T16:02:00Z">
              <w:rPr>
                <w:rFonts w:ascii="Times" w:hAnsi="Times" w:cs="Times"/>
                <w:color w:val="000000" w:themeColor="text1"/>
              </w:rPr>
            </w:rPrChange>
          </w:rPr>
          <w:t xml:space="preserve"> as it will impact the final economical cost</w:t>
        </w:r>
      </w:ins>
      <w:ins w:id="160" w:author="DANIEL FERNANDEZ ALONSO" w:date="2022-09-06T23:13:00Z">
        <w:r w:rsidR="00571C69" w:rsidRPr="00FC13EE">
          <w:rPr>
            <w:rFonts w:cs="Times New Roman"/>
            <w:color w:val="000000" w:themeColor="text1"/>
            <w:sz w:val="20"/>
            <w:szCs w:val="20"/>
            <w:rPrChange w:id="161" w:author="백형민" w:date="2022-10-02T16:02:00Z">
              <w:rPr>
                <w:rFonts w:ascii="Times" w:hAnsi="Times" w:cs="Times"/>
                <w:color w:val="000000" w:themeColor="text1"/>
              </w:rPr>
            </w:rPrChange>
          </w:rPr>
          <w:t xml:space="preserve"> of the system</w:t>
        </w:r>
        <w:r w:rsidR="00F31A27" w:rsidRPr="00FC13EE">
          <w:rPr>
            <w:rFonts w:cs="Times New Roman"/>
            <w:color w:val="000000" w:themeColor="text1"/>
            <w:sz w:val="20"/>
            <w:szCs w:val="20"/>
            <w:rPrChange w:id="162" w:author="백형민" w:date="2022-10-02T16:02:00Z">
              <w:rPr>
                <w:rFonts w:ascii="Times" w:hAnsi="Times" w:cs="Times"/>
                <w:color w:val="000000" w:themeColor="text1"/>
              </w:rPr>
            </w:rPrChange>
          </w:rPr>
          <w:t>.</w:t>
        </w:r>
      </w:ins>
      <w:del w:id="163" w:author="DANIEL FERNANDEZ ALONSO" w:date="2022-09-06T23:12:00Z">
        <w:r w:rsidR="0003438E" w:rsidRPr="00FC13EE" w:rsidDel="00AC4535">
          <w:rPr>
            <w:rFonts w:cs="Times New Roman"/>
            <w:color w:val="000000" w:themeColor="text1"/>
            <w:sz w:val="20"/>
            <w:szCs w:val="20"/>
            <w:rPrChange w:id="164" w:author="백형민" w:date="2022-10-02T16:02:00Z">
              <w:rPr/>
            </w:rPrChange>
          </w:rPr>
          <w:delText>,</w:delText>
        </w:r>
      </w:del>
    </w:p>
    <w:p w14:paraId="11CC31F2" w14:textId="756A16FB" w:rsidR="00F31A27" w:rsidRPr="00FC13EE" w:rsidRDefault="0003438E" w:rsidP="00AC4535">
      <w:pPr>
        <w:pStyle w:val="a7"/>
        <w:numPr>
          <w:ilvl w:val="0"/>
          <w:numId w:val="33"/>
        </w:numPr>
        <w:ind w:start="21.30pt"/>
        <w:jc w:val="both"/>
        <w:rPr>
          <w:ins w:id="165" w:author="DANIEL FERNANDEZ ALONSO" w:date="2022-09-06T23:13:00Z"/>
          <w:rFonts w:cs="Times New Roman"/>
          <w:sz w:val="20"/>
          <w:szCs w:val="20"/>
          <w:rPrChange w:id="166" w:author="백형민" w:date="2022-10-02T16:02:00Z">
            <w:rPr>
              <w:ins w:id="167" w:author="DANIEL FERNANDEZ ALONSO" w:date="2022-09-06T23:13:00Z"/>
              <w:rFonts w:ascii="Times" w:hAnsi="Times" w:cs="Times"/>
              <w:color w:val="000000" w:themeColor="text1"/>
            </w:rPr>
          </w:rPrChange>
        </w:rPr>
      </w:pPr>
      <w:del w:id="168" w:author="DANIEL FERNANDEZ ALONSO" w:date="2022-09-06T23:13:00Z">
        <w:r w:rsidRPr="00FC13EE" w:rsidDel="00F31A27">
          <w:rPr>
            <w:rFonts w:cs="Times New Roman"/>
            <w:color w:val="000000" w:themeColor="text1"/>
            <w:sz w:val="20"/>
            <w:szCs w:val="20"/>
            <w:rPrChange w:id="169" w:author="백형민" w:date="2022-10-02T16:02:00Z">
              <w:rPr/>
            </w:rPrChange>
          </w:rPr>
          <w:delText xml:space="preserve"> </w:delText>
        </w:r>
        <w:r w:rsidRPr="00FC13EE" w:rsidDel="00F31A27">
          <w:rPr>
            <w:rFonts w:cs="Times New Roman"/>
            <w:color w:val="FF0000"/>
            <w:sz w:val="20"/>
            <w:szCs w:val="20"/>
            <w:rPrChange w:id="170" w:author="백형민" w:date="2022-10-02T16:02:00Z">
              <w:rPr>
                <w:color w:val="FF0000"/>
              </w:rPr>
            </w:rPrChange>
          </w:rPr>
          <w:delText>r</w:delText>
        </w:r>
      </w:del>
      <w:ins w:id="171" w:author="DANIEL FERNANDEZ ALONSO" w:date="2022-09-06T23:13:00Z">
        <w:r w:rsidR="00F31A27" w:rsidRPr="00FC13EE">
          <w:rPr>
            <w:rFonts w:cs="Times New Roman"/>
            <w:color w:val="FF0000"/>
            <w:sz w:val="20"/>
            <w:szCs w:val="20"/>
            <w:rPrChange w:id="172" w:author="백형민" w:date="2022-10-02T16:02:00Z">
              <w:rPr>
                <w:rFonts w:ascii="Times" w:hAnsi="Times" w:cs="Times"/>
                <w:color w:val="FF0000"/>
              </w:rPr>
            </w:rPrChange>
          </w:rPr>
          <w:t>R</w:t>
        </w:r>
      </w:ins>
      <w:r w:rsidRPr="00FC13EE">
        <w:rPr>
          <w:rFonts w:cs="Times New Roman"/>
          <w:color w:val="FF0000"/>
          <w:sz w:val="20"/>
          <w:szCs w:val="20"/>
          <w:rPrChange w:id="173" w:author="백형민" w:date="2022-10-02T16:02:00Z">
            <w:rPr>
              <w:color w:val="FF0000"/>
            </w:rPr>
          </w:rPrChange>
        </w:rPr>
        <w:t xml:space="preserve">each </w:t>
      </w:r>
      <w:del w:id="174" w:author="DANIEL FERNANDEZ ALONSO" w:date="2022-09-06T23:29:00Z">
        <w:r w:rsidRPr="00FC13EE" w:rsidDel="008024AA">
          <w:rPr>
            <w:rFonts w:cs="Times New Roman"/>
            <w:color w:val="FF0000"/>
            <w:sz w:val="20"/>
            <w:szCs w:val="20"/>
            <w:rPrChange w:id="175" w:author="백형민" w:date="2022-10-02T16:02:00Z">
              <w:rPr>
                <w:color w:val="FF0000"/>
              </w:rPr>
            </w:rPrChange>
          </w:rPr>
          <w:delText xml:space="preserve">the </w:delText>
        </w:r>
      </w:del>
      <w:ins w:id="176" w:author="DANIEL FERNANDEZ ALONSO" w:date="2022-09-06T23:29:00Z">
        <w:r w:rsidR="008024AA" w:rsidRPr="00FC13EE">
          <w:rPr>
            <w:rFonts w:cs="Times New Roman"/>
            <w:color w:val="FF0000"/>
            <w:sz w:val="20"/>
            <w:szCs w:val="20"/>
            <w:rPrChange w:id="177" w:author="백형민" w:date="2022-10-02T16:02:00Z">
              <w:rPr>
                <w:rFonts w:ascii="Times" w:hAnsi="Times" w:cs="Times"/>
                <w:color w:val="FF0000"/>
              </w:rPr>
            </w:rPrChange>
          </w:rPr>
          <w:t>a</w:t>
        </w:r>
        <w:r w:rsidR="008024AA" w:rsidRPr="00FC13EE">
          <w:rPr>
            <w:rFonts w:cs="Times New Roman"/>
            <w:color w:val="FF0000"/>
            <w:sz w:val="20"/>
            <w:szCs w:val="20"/>
            <w:rPrChange w:id="178" w:author="백형민" w:date="2022-10-02T16:02:00Z">
              <w:rPr>
                <w:color w:val="FF0000"/>
              </w:rPr>
            </w:rPrChange>
          </w:rPr>
          <w:t xml:space="preserve"> </w:t>
        </w:r>
      </w:ins>
      <w:r w:rsidRPr="00FC13EE">
        <w:rPr>
          <w:rFonts w:cs="Times New Roman"/>
          <w:color w:val="FF0000"/>
          <w:sz w:val="20"/>
          <w:szCs w:val="20"/>
          <w:rPrChange w:id="179" w:author="백형민" w:date="2022-10-02T16:02:00Z">
            <w:rPr>
              <w:color w:val="FF0000"/>
            </w:rPr>
          </w:rPrChange>
        </w:rPr>
        <w:t>desired level of</w:t>
      </w:r>
      <w:r w:rsidR="00901176" w:rsidRPr="00FC13EE">
        <w:rPr>
          <w:rFonts w:cs="Times New Roman"/>
          <w:color w:val="FF0000"/>
          <w:sz w:val="20"/>
          <w:szCs w:val="20"/>
          <w:rPrChange w:id="180" w:author="백형민" w:date="2022-10-02T16:02:00Z">
            <w:rPr>
              <w:color w:val="FF0000"/>
            </w:rPr>
          </w:rPrChange>
        </w:rPr>
        <w:t xml:space="preserve"> </w:t>
      </w:r>
      <w:r w:rsidR="00B16A9C" w:rsidRPr="00FC13EE">
        <w:rPr>
          <w:rFonts w:cs="Times New Roman"/>
          <w:color w:val="FF0000"/>
          <w:sz w:val="20"/>
          <w:szCs w:val="20"/>
          <w:rPrChange w:id="181" w:author="백형민" w:date="2022-10-02T16:02:00Z">
            <w:rPr>
              <w:color w:val="FF0000"/>
            </w:rPr>
          </w:rPrChange>
        </w:rPr>
        <w:t xml:space="preserve">fundamental </w:t>
      </w:r>
      <w:ins w:id="182" w:author="DANIEL FERNANDEZ ALONSO" w:date="2022-09-06T23:10:00Z">
        <w:r w:rsidR="00F54E3E" w:rsidRPr="00FC13EE">
          <w:rPr>
            <w:rFonts w:cs="Times New Roman"/>
            <w:color w:val="FF0000"/>
            <w:sz w:val="20"/>
            <w:szCs w:val="20"/>
            <w:rPrChange w:id="183" w:author="백형민" w:date="2022-10-02T16:02:00Z">
              <w:rPr>
                <w:color w:val="FF0000"/>
              </w:rPr>
            </w:rPrChange>
          </w:rPr>
          <w:t xml:space="preserve">airgap </w:t>
        </w:r>
      </w:ins>
      <w:r w:rsidR="00B16A9C" w:rsidRPr="00FC13EE">
        <w:rPr>
          <w:rFonts w:cs="Times New Roman"/>
          <w:color w:val="FF0000"/>
          <w:sz w:val="20"/>
          <w:szCs w:val="20"/>
          <w:rPrChange w:id="184" w:author="백형민" w:date="2022-10-02T16:02:00Z">
            <w:rPr>
              <w:color w:val="FF0000"/>
            </w:rPr>
          </w:rPrChange>
        </w:rPr>
        <w:t>flux amplitude</w:t>
      </w:r>
      <w:ins w:id="185" w:author="DANIEL FERNANDEZ ALONSO" w:date="2022-09-06T23:13:00Z">
        <w:r w:rsidR="00F31A27" w:rsidRPr="00FC13EE">
          <w:rPr>
            <w:rFonts w:cs="Times New Roman"/>
            <w:color w:val="000000" w:themeColor="text1"/>
            <w:sz w:val="20"/>
            <w:szCs w:val="20"/>
            <w:rPrChange w:id="186" w:author="백형민" w:date="2022-10-02T16:02:00Z">
              <w:rPr>
                <w:rFonts w:ascii="Times" w:hAnsi="Times" w:cs="Times"/>
                <w:color w:val="000000" w:themeColor="text1"/>
              </w:rPr>
            </w:rPrChange>
          </w:rPr>
          <w:t xml:space="preserve">. This is key as </w:t>
        </w:r>
        <w:r w:rsidR="000A2B10" w:rsidRPr="00FC13EE">
          <w:rPr>
            <w:rFonts w:cs="Times New Roman"/>
            <w:color w:val="000000" w:themeColor="text1"/>
            <w:sz w:val="20"/>
            <w:szCs w:val="20"/>
            <w:rPrChange w:id="187" w:author="백형민" w:date="2022-10-02T16:02:00Z">
              <w:rPr>
                <w:rFonts w:ascii="Times" w:hAnsi="Times" w:cs="Times"/>
                <w:color w:val="000000" w:themeColor="text1"/>
              </w:rPr>
            </w:rPrChange>
          </w:rPr>
          <w:t xml:space="preserve">since </w:t>
        </w:r>
      </w:ins>
      <w:ins w:id="188" w:author="DANIEL FERNANDEZ ALONSO" w:date="2022-09-06T23:14:00Z">
        <w:r w:rsidR="000A2B10" w:rsidRPr="00FC13EE">
          <w:rPr>
            <w:rFonts w:cs="Times New Roman"/>
            <w:color w:val="000000" w:themeColor="text1"/>
            <w:sz w:val="20"/>
            <w:szCs w:val="20"/>
            <w:rPrChange w:id="189" w:author="백형민" w:date="2022-10-02T16:02:00Z">
              <w:rPr>
                <w:rFonts w:ascii="Times" w:hAnsi="Times" w:cs="Times"/>
                <w:color w:val="000000" w:themeColor="text1"/>
              </w:rPr>
            </w:rPrChange>
          </w:rPr>
          <w:t xml:space="preserve">higher airgap flux densities will </w:t>
        </w:r>
        <w:r w:rsidR="00645466" w:rsidRPr="00FC13EE">
          <w:rPr>
            <w:rFonts w:cs="Times New Roman"/>
            <w:color w:val="000000" w:themeColor="text1"/>
            <w:sz w:val="20"/>
            <w:szCs w:val="20"/>
            <w:rPrChange w:id="190" w:author="백형민" w:date="2022-10-02T16:02:00Z">
              <w:rPr>
                <w:rFonts w:ascii="Times" w:hAnsi="Times" w:cs="Times"/>
                <w:color w:val="000000" w:themeColor="text1"/>
              </w:rPr>
            </w:rPrChange>
          </w:rPr>
          <w:t xml:space="preserve">increase the signal to noise ration of the </w:t>
        </w:r>
      </w:ins>
      <w:ins w:id="191" w:author="DANIEL FERNANDEZ ALONSO" w:date="2022-09-06T23:15:00Z">
        <w:r w:rsidR="004634AD" w:rsidRPr="00FC13EE">
          <w:rPr>
            <w:rFonts w:cs="Times New Roman"/>
            <w:color w:val="000000" w:themeColor="text1"/>
            <w:sz w:val="20"/>
            <w:szCs w:val="20"/>
            <w:rPrChange w:id="192" w:author="백형민" w:date="2022-10-02T16:02:00Z">
              <w:rPr>
                <w:rFonts w:ascii="Times" w:hAnsi="Times" w:cs="Times"/>
                <w:color w:val="000000" w:themeColor="text1"/>
              </w:rPr>
            </w:rPrChange>
          </w:rPr>
          <w:t>output signal of the resolver.</w:t>
        </w:r>
      </w:ins>
      <w:del w:id="193" w:author="DANIEL FERNANDEZ ALONSO" w:date="2022-09-06T23:13:00Z">
        <w:r w:rsidR="00A806B7" w:rsidRPr="00FC13EE" w:rsidDel="00F31A27">
          <w:rPr>
            <w:rFonts w:cs="Times New Roman"/>
            <w:color w:val="000000" w:themeColor="text1"/>
            <w:sz w:val="20"/>
            <w:szCs w:val="20"/>
            <w:rPrChange w:id="194" w:author="백형민" w:date="2022-10-02T16:02:00Z">
              <w:rPr/>
            </w:rPrChange>
          </w:rPr>
          <w:delText>,</w:delText>
        </w:r>
      </w:del>
      <w:r w:rsidR="00B16A9C" w:rsidRPr="00FC13EE">
        <w:rPr>
          <w:rFonts w:cs="Times New Roman"/>
          <w:color w:val="000000" w:themeColor="text1"/>
          <w:sz w:val="20"/>
          <w:szCs w:val="20"/>
          <w:rPrChange w:id="195" w:author="백형민" w:date="2022-10-02T16:02:00Z">
            <w:rPr/>
          </w:rPrChange>
        </w:rPr>
        <w:t xml:space="preserve"> </w:t>
      </w:r>
    </w:p>
    <w:p w14:paraId="54A18757" w14:textId="3FA8D7FF" w:rsidR="004634AD" w:rsidRPr="00FC13EE" w:rsidRDefault="004634AD" w:rsidP="00AC4535">
      <w:pPr>
        <w:pStyle w:val="a7"/>
        <w:numPr>
          <w:ilvl w:val="0"/>
          <w:numId w:val="33"/>
        </w:numPr>
        <w:ind w:start="21.30pt"/>
        <w:jc w:val="both"/>
        <w:rPr>
          <w:ins w:id="196" w:author="DANIEL FERNANDEZ ALONSO" w:date="2022-09-06T23:15:00Z"/>
          <w:rFonts w:cs="Times New Roman"/>
          <w:sz w:val="20"/>
          <w:szCs w:val="20"/>
          <w:rPrChange w:id="197" w:author="백형민" w:date="2022-10-02T16:02:00Z">
            <w:rPr>
              <w:ins w:id="198" w:author="DANIEL FERNANDEZ ALONSO" w:date="2022-09-06T23:15:00Z"/>
              <w:rFonts w:ascii="Times" w:hAnsi="Times" w:cs="Times"/>
              <w:color w:val="000000" w:themeColor="text1"/>
            </w:rPr>
          </w:rPrChange>
        </w:rPr>
      </w:pPr>
      <w:ins w:id="199" w:author="DANIEL FERNANDEZ ALONSO" w:date="2022-09-06T23:15:00Z">
        <w:r w:rsidRPr="00FC13EE">
          <w:rPr>
            <w:rFonts w:cs="Times New Roman"/>
            <w:color w:val="000000" w:themeColor="text1"/>
            <w:sz w:val="20"/>
            <w:szCs w:val="20"/>
            <w:rPrChange w:id="200" w:author="백형민" w:date="2022-10-02T16:02:00Z">
              <w:rPr>
                <w:rFonts w:ascii="Times" w:hAnsi="Times" w:cs="Times"/>
                <w:color w:val="000000" w:themeColor="text1"/>
              </w:rPr>
            </w:rPrChange>
          </w:rPr>
          <w:t>M</w:t>
        </w:r>
      </w:ins>
      <w:del w:id="201" w:author="DANIEL FERNANDEZ ALONSO" w:date="2022-09-06T23:15:00Z">
        <w:r w:rsidR="00B16A9C" w:rsidRPr="00FC13EE" w:rsidDel="004634AD">
          <w:rPr>
            <w:rFonts w:cs="Times New Roman"/>
            <w:color w:val="000000" w:themeColor="text1"/>
            <w:sz w:val="20"/>
            <w:szCs w:val="20"/>
            <w:rPrChange w:id="202" w:author="백형민" w:date="2022-10-02T16:02:00Z">
              <w:rPr/>
            </w:rPrChange>
          </w:rPr>
          <w:delText xml:space="preserve">and </w:delText>
        </w:r>
        <w:r w:rsidR="00747907" w:rsidRPr="00FC13EE" w:rsidDel="004634AD">
          <w:rPr>
            <w:rFonts w:cs="Times New Roman"/>
            <w:color w:val="000000" w:themeColor="text1"/>
            <w:sz w:val="20"/>
            <w:szCs w:val="20"/>
            <w:rPrChange w:id="203" w:author="백형민" w:date="2022-10-02T16:02:00Z">
              <w:rPr/>
            </w:rPrChange>
          </w:rPr>
          <w:delText>m</w:delText>
        </w:r>
      </w:del>
      <w:r w:rsidR="00747907" w:rsidRPr="00FC13EE">
        <w:rPr>
          <w:rFonts w:cs="Times New Roman"/>
          <w:color w:val="000000" w:themeColor="text1"/>
          <w:sz w:val="20"/>
          <w:szCs w:val="20"/>
          <w:rPrChange w:id="204" w:author="백형민" w:date="2022-10-02T16:02:00Z">
            <w:rPr/>
          </w:rPrChange>
        </w:rPr>
        <w:t xml:space="preserve">inimize the </w:t>
      </w:r>
      <w:ins w:id="205" w:author="DANIEL FERNANDEZ ALONSO" w:date="2022-09-06T23:10:00Z">
        <w:r w:rsidR="00403884" w:rsidRPr="00FC13EE">
          <w:rPr>
            <w:rFonts w:cs="Times New Roman"/>
            <w:color w:val="000000" w:themeColor="text1"/>
            <w:sz w:val="20"/>
            <w:szCs w:val="20"/>
            <w:rPrChange w:id="206" w:author="백형민" w:date="2022-10-02T16:02:00Z">
              <w:rPr/>
            </w:rPrChange>
          </w:rPr>
          <w:t xml:space="preserve">total </w:t>
        </w:r>
      </w:ins>
      <w:r w:rsidR="000062C0" w:rsidRPr="00FC13EE">
        <w:rPr>
          <w:rFonts w:cs="Times New Roman"/>
          <w:color w:val="000000" w:themeColor="text1"/>
          <w:sz w:val="20"/>
          <w:szCs w:val="20"/>
          <w:rPrChange w:id="207" w:author="백형민" w:date="2022-10-02T16:02:00Z">
            <w:rPr/>
          </w:rPrChange>
        </w:rPr>
        <w:t>harmonic distor</w:t>
      </w:r>
      <w:r w:rsidR="00A806B7" w:rsidRPr="00FC13EE">
        <w:rPr>
          <w:rFonts w:cs="Times New Roman"/>
          <w:color w:val="000000" w:themeColor="text1"/>
          <w:sz w:val="20"/>
          <w:szCs w:val="20"/>
          <w:rPrChange w:id="208" w:author="백형민" w:date="2022-10-02T16:02:00Z">
            <w:rPr/>
          </w:rPrChange>
        </w:rPr>
        <w:t>t</w:t>
      </w:r>
      <w:r w:rsidR="000062C0" w:rsidRPr="00FC13EE">
        <w:rPr>
          <w:rFonts w:cs="Times New Roman"/>
          <w:color w:val="000000" w:themeColor="text1"/>
          <w:sz w:val="20"/>
          <w:szCs w:val="20"/>
          <w:rPrChange w:id="209" w:author="백형민" w:date="2022-10-02T16:02:00Z">
            <w:rPr/>
          </w:rPrChange>
        </w:rPr>
        <w:t>ion</w:t>
      </w:r>
      <w:ins w:id="210" w:author="DANIEL FERNANDEZ ALONSO" w:date="2022-09-06T23:10:00Z">
        <w:r w:rsidR="00403884" w:rsidRPr="00FC13EE">
          <w:rPr>
            <w:rFonts w:cs="Times New Roman"/>
            <w:color w:val="000000" w:themeColor="text1"/>
            <w:sz w:val="20"/>
            <w:szCs w:val="20"/>
            <w:rPrChange w:id="211" w:author="백형민" w:date="2022-10-02T16:02:00Z">
              <w:rPr/>
            </w:rPrChange>
          </w:rPr>
          <w:t xml:space="preserve"> (THD)</w:t>
        </w:r>
      </w:ins>
      <w:r w:rsidR="008B0D6E" w:rsidRPr="00FC13EE">
        <w:rPr>
          <w:rFonts w:cs="Times New Roman"/>
          <w:color w:val="000000" w:themeColor="text1"/>
          <w:sz w:val="20"/>
          <w:szCs w:val="20"/>
          <w:rPrChange w:id="212" w:author="백형민" w:date="2022-10-02T16:02:00Z">
            <w:rPr/>
          </w:rPrChange>
        </w:rPr>
        <w:t xml:space="preserve"> on the </w:t>
      </w:r>
      <w:r w:rsidR="009A076D" w:rsidRPr="00FC13EE">
        <w:rPr>
          <w:rFonts w:cs="Times New Roman"/>
          <w:color w:val="000000" w:themeColor="text1"/>
          <w:sz w:val="20"/>
          <w:szCs w:val="20"/>
          <w:rPrChange w:id="213" w:author="백형민" w:date="2022-10-02T16:02:00Z">
            <w:rPr/>
          </w:rPrChange>
        </w:rPr>
        <w:t xml:space="preserve">flux density </w:t>
      </w:r>
      <w:r w:rsidR="008B0D6E" w:rsidRPr="00FC13EE">
        <w:rPr>
          <w:rFonts w:cs="Times New Roman"/>
          <w:color w:val="000000" w:themeColor="text1"/>
          <w:sz w:val="20"/>
          <w:szCs w:val="20"/>
          <w:rPrChange w:id="214" w:author="백형민" w:date="2022-10-02T16:02:00Z">
            <w:rPr/>
          </w:rPrChange>
        </w:rPr>
        <w:t>waveform.</w:t>
      </w:r>
      <w:r w:rsidR="00B06BC8" w:rsidRPr="00FC13EE">
        <w:rPr>
          <w:rFonts w:cs="Times New Roman"/>
          <w:color w:val="000000" w:themeColor="text1"/>
          <w:sz w:val="20"/>
          <w:szCs w:val="20"/>
          <w:rPrChange w:id="215" w:author="백형민" w:date="2022-10-02T16:02:00Z">
            <w:rPr/>
          </w:rPrChange>
        </w:rPr>
        <w:t xml:space="preserve"> </w:t>
      </w:r>
      <w:ins w:id="216" w:author="DANIEL FERNANDEZ ALONSO" w:date="2022-09-06T23:17:00Z">
        <w:r w:rsidR="00161138" w:rsidRPr="00FC13EE">
          <w:rPr>
            <w:rFonts w:cs="Times New Roman"/>
            <w:color w:val="000000" w:themeColor="text1"/>
            <w:sz w:val="20"/>
            <w:szCs w:val="20"/>
            <w:rPrChange w:id="217" w:author="백형민" w:date="2022-10-02T16:02:00Z">
              <w:rPr>
                <w:rFonts w:ascii="Times" w:hAnsi="Times" w:cs="Times"/>
                <w:color w:val="000000" w:themeColor="text1"/>
              </w:rPr>
            </w:rPrChange>
          </w:rPr>
          <w:t>Low</w:t>
        </w:r>
      </w:ins>
      <w:ins w:id="218" w:author="DANIEL FERNANDEZ ALONSO" w:date="2022-09-06T23:16:00Z">
        <w:r w:rsidR="009767AE" w:rsidRPr="00FC13EE">
          <w:rPr>
            <w:rFonts w:cs="Times New Roman"/>
            <w:color w:val="000000" w:themeColor="text1"/>
            <w:sz w:val="20"/>
            <w:szCs w:val="20"/>
            <w:rPrChange w:id="219" w:author="백형민" w:date="2022-10-02T16:02:00Z">
              <w:rPr>
                <w:rFonts w:ascii="Times" w:hAnsi="Times" w:cs="Times"/>
                <w:color w:val="000000" w:themeColor="text1"/>
              </w:rPr>
            </w:rPrChange>
          </w:rPr>
          <w:t xml:space="preserve"> </w:t>
        </w:r>
        <w:r w:rsidR="008009FE" w:rsidRPr="00FC13EE">
          <w:rPr>
            <w:rFonts w:cs="Times New Roman"/>
            <w:color w:val="000000" w:themeColor="text1"/>
            <w:sz w:val="20"/>
            <w:szCs w:val="20"/>
            <w:rPrChange w:id="220" w:author="백형민" w:date="2022-10-02T16:02:00Z">
              <w:rPr>
                <w:rFonts w:ascii="Times" w:hAnsi="Times" w:cs="Times"/>
                <w:color w:val="000000" w:themeColor="text1"/>
              </w:rPr>
            </w:rPrChange>
          </w:rPr>
          <w:t>THD</w:t>
        </w:r>
      </w:ins>
      <w:ins w:id="221" w:author="DANIEL FERNANDEZ ALONSO" w:date="2022-09-06T23:17:00Z">
        <w:r w:rsidR="009767AE" w:rsidRPr="00FC13EE">
          <w:rPr>
            <w:rFonts w:cs="Times New Roman"/>
            <w:color w:val="000000" w:themeColor="text1"/>
            <w:sz w:val="20"/>
            <w:szCs w:val="20"/>
            <w:rPrChange w:id="222" w:author="백형민" w:date="2022-10-02T16:02:00Z">
              <w:rPr>
                <w:rFonts w:ascii="Times" w:hAnsi="Times" w:cs="Times"/>
                <w:color w:val="000000" w:themeColor="text1"/>
              </w:rPr>
            </w:rPrChange>
          </w:rPr>
          <w:t xml:space="preserve"> values</w:t>
        </w:r>
        <w:r w:rsidR="00161138" w:rsidRPr="00FC13EE">
          <w:rPr>
            <w:rFonts w:cs="Times New Roman"/>
            <w:color w:val="000000" w:themeColor="text1"/>
            <w:sz w:val="20"/>
            <w:szCs w:val="20"/>
            <w:rPrChange w:id="223" w:author="백형민" w:date="2022-10-02T16:02:00Z">
              <w:rPr>
                <w:rFonts w:ascii="Times" w:hAnsi="Times" w:cs="Times"/>
                <w:color w:val="000000" w:themeColor="text1"/>
              </w:rPr>
            </w:rPrChange>
          </w:rPr>
          <w:t xml:space="preserve"> </w:t>
        </w:r>
      </w:ins>
      <w:ins w:id="224" w:author="DANIEL FERNANDEZ ALONSO" w:date="2022-09-06T23:18:00Z">
        <w:r w:rsidR="00161138" w:rsidRPr="00FC13EE">
          <w:rPr>
            <w:rFonts w:cs="Times New Roman"/>
            <w:color w:val="000000" w:themeColor="text1"/>
            <w:sz w:val="20"/>
            <w:szCs w:val="20"/>
            <w:rPrChange w:id="225" w:author="백형민" w:date="2022-10-02T16:02:00Z">
              <w:rPr>
                <w:rFonts w:ascii="Times" w:hAnsi="Times" w:cs="Times"/>
                <w:color w:val="000000" w:themeColor="text1"/>
              </w:rPr>
            </w:rPrChange>
          </w:rPr>
          <w:t>are</w:t>
        </w:r>
      </w:ins>
      <w:ins w:id="226" w:author="DANIEL FERNANDEZ ALONSO" w:date="2022-09-06T23:17:00Z">
        <w:r w:rsidR="009767AE" w:rsidRPr="00FC13EE">
          <w:rPr>
            <w:rFonts w:cs="Times New Roman"/>
            <w:color w:val="000000" w:themeColor="text1"/>
            <w:sz w:val="20"/>
            <w:szCs w:val="20"/>
            <w:rPrChange w:id="227" w:author="백형민" w:date="2022-10-02T16:02:00Z">
              <w:rPr>
                <w:rFonts w:ascii="Times" w:hAnsi="Times" w:cs="Times"/>
                <w:color w:val="000000" w:themeColor="text1"/>
              </w:rPr>
            </w:rPrChange>
          </w:rPr>
          <w:t xml:space="preserve"> desired </w:t>
        </w:r>
        <w:r w:rsidR="00161138" w:rsidRPr="00FC13EE">
          <w:rPr>
            <w:rFonts w:cs="Times New Roman"/>
            <w:color w:val="000000" w:themeColor="text1"/>
            <w:sz w:val="20"/>
            <w:szCs w:val="20"/>
            <w:rPrChange w:id="228" w:author="백형민" w:date="2022-10-02T16:02:00Z">
              <w:rPr>
                <w:rFonts w:ascii="Times" w:hAnsi="Times" w:cs="Times"/>
                <w:color w:val="000000" w:themeColor="text1"/>
              </w:rPr>
            </w:rPrChange>
          </w:rPr>
          <w:t>as it</w:t>
        </w:r>
      </w:ins>
      <w:ins w:id="229" w:author="DANIEL FERNANDEZ ALONSO" w:date="2022-09-06T23:16:00Z">
        <w:r w:rsidR="008009FE" w:rsidRPr="00FC13EE">
          <w:rPr>
            <w:rFonts w:cs="Times New Roman"/>
            <w:color w:val="000000" w:themeColor="text1"/>
            <w:sz w:val="20"/>
            <w:szCs w:val="20"/>
            <w:rPrChange w:id="230" w:author="백형민" w:date="2022-10-02T16:02:00Z">
              <w:rPr>
                <w:rFonts w:ascii="Times" w:hAnsi="Times" w:cs="Times"/>
                <w:color w:val="000000" w:themeColor="text1"/>
              </w:rPr>
            </w:rPrChange>
          </w:rPr>
          <w:t xml:space="preserve"> will </w:t>
        </w:r>
      </w:ins>
      <w:ins w:id="231" w:author="DANIEL FERNANDEZ ALONSO" w:date="2022-09-06T23:19:00Z">
        <w:r w:rsidR="008D26FB" w:rsidRPr="00FC13EE">
          <w:rPr>
            <w:rFonts w:cs="Times New Roman"/>
            <w:color w:val="000000" w:themeColor="text1"/>
            <w:sz w:val="20"/>
            <w:szCs w:val="20"/>
            <w:rPrChange w:id="232" w:author="백형민" w:date="2022-10-02T16:02:00Z">
              <w:rPr>
                <w:rFonts w:ascii="Times" w:hAnsi="Times" w:cs="Times"/>
                <w:color w:val="000000" w:themeColor="text1"/>
              </w:rPr>
            </w:rPrChange>
          </w:rPr>
          <w:t>easy the demodulation stage,</w:t>
        </w:r>
      </w:ins>
      <w:ins w:id="233" w:author="DANIEL FERNANDEZ ALONSO" w:date="2022-09-06T23:20:00Z">
        <w:r w:rsidR="00CA0782" w:rsidRPr="00FC13EE">
          <w:rPr>
            <w:rFonts w:cs="Times New Roman"/>
            <w:color w:val="000000" w:themeColor="text1"/>
            <w:sz w:val="20"/>
            <w:szCs w:val="20"/>
            <w:rPrChange w:id="234" w:author="백형민" w:date="2022-10-02T16:02:00Z">
              <w:rPr>
                <w:rFonts w:ascii="Times" w:hAnsi="Times" w:cs="Times"/>
                <w:color w:val="000000" w:themeColor="text1"/>
              </w:rPr>
            </w:rPrChange>
          </w:rPr>
          <w:t xml:space="preserve"> increasing the dynamics of the </w:t>
        </w:r>
      </w:ins>
      <w:ins w:id="235" w:author="DANIEL FERNANDEZ ALONSO" w:date="2022-09-06T23:21:00Z">
        <w:r w:rsidR="00B51462" w:rsidRPr="00FC13EE">
          <w:rPr>
            <w:rFonts w:cs="Times New Roman"/>
            <w:color w:val="000000" w:themeColor="text1"/>
            <w:sz w:val="20"/>
            <w:szCs w:val="20"/>
            <w:rPrChange w:id="236" w:author="백형민" w:date="2022-10-02T16:02:00Z">
              <w:rPr>
                <w:rFonts w:ascii="Times" w:hAnsi="Times" w:cs="Times"/>
                <w:color w:val="000000" w:themeColor="text1"/>
              </w:rPr>
            </w:rPrChange>
          </w:rPr>
          <w:t>resolver as well as its measurement error.</w:t>
        </w:r>
      </w:ins>
      <w:ins w:id="237" w:author="DANIEL FERNANDEZ ALONSO" w:date="2022-09-06T23:16:00Z">
        <w:r w:rsidR="009767AE" w:rsidRPr="00FC13EE">
          <w:rPr>
            <w:rFonts w:cs="Times New Roman"/>
            <w:color w:val="000000" w:themeColor="text1"/>
            <w:sz w:val="20"/>
            <w:szCs w:val="20"/>
            <w:rPrChange w:id="238" w:author="백형민" w:date="2022-10-02T16:02:00Z">
              <w:rPr>
                <w:rFonts w:ascii="Times" w:hAnsi="Times" w:cs="Times"/>
                <w:color w:val="000000" w:themeColor="text1"/>
              </w:rPr>
            </w:rPrChange>
          </w:rPr>
          <w:t xml:space="preserve"> </w:t>
        </w:r>
      </w:ins>
    </w:p>
    <w:p w14:paraId="3A613050" w14:textId="2D3B46E4" w:rsidR="000361A3" w:rsidRPr="00FC13EE" w:rsidRDefault="000361A3">
      <w:pPr>
        <w:jc w:val="both"/>
        <w:pPrChange w:id="239" w:author="DANIEL FERNANDEZ ALONSO" w:date="2022-09-06T23:15:00Z">
          <w:pPr>
            <w:ind w:firstLine="17.85pt"/>
            <w:jc w:val="both"/>
          </w:pPr>
        </w:pPrChange>
      </w:pPr>
      <w:r w:rsidRPr="00FC13EE">
        <w:rPr>
          <w:color w:val="000000" w:themeColor="text1"/>
          <w:rPrChange w:id="240" w:author="백형민" w:date="2022-10-02T16:02:00Z">
            <w:rPr/>
          </w:rPrChange>
        </w:rPr>
        <w:t xml:space="preserve">Differential evolution optimization technique [13] was used to find the optimum solution in the </w:t>
      </w:r>
      <w:r w:rsidRPr="00FC13EE">
        <w:t>design space using 2D finite element analysis (FEA). Rotor parameters are shown in Fig. 4 and Table. I</w:t>
      </w:r>
      <w:del w:id="241" w:author="DANIEL FERNANDEZ ALONSO" w:date="2022-09-06T23:24:00Z">
        <w:r w:rsidRPr="00FC13EE" w:rsidDel="008D0BE0">
          <w:delText>I</w:delText>
        </w:r>
      </w:del>
      <w:r w:rsidRPr="00FC13EE">
        <w:t xml:space="preserve">. </w:t>
      </w:r>
    </w:p>
    <w:p w14:paraId="19F6E412" w14:textId="5962FA5E" w:rsidR="000361A3" w:rsidRPr="00FC13EE" w:rsidRDefault="006A5AD0" w:rsidP="000361A3">
      <w:pPr>
        <w:ind w:firstLine="17.85pt"/>
        <w:jc w:val="both"/>
        <w:rPr>
          <w:ins w:id="242" w:author="DANIEL FERNANDEZ ALONSO" w:date="2022-09-06T23:24:00Z"/>
          <w:rPrChange w:id="243" w:author="백형민" w:date="2022-10-02T16:02:00Z">
            <w:rPr>
              <w:ins w:id="244" w:author="DANIEL FERNANDEZ ALONSO" w:date="2022-09-06T23:24:00Z"/>
              <w:rFonts w:ascii="Times" w:hAnsi="Times" w:cs="Times"/>
            </w:rPr>
          </w:rPrChange>
        </w:rPr>
      </w:pPr>
      <w:r w:rsidRPr="00FC13EE">
        <w:rPr>
          <w:rPrChange w:id="245" w:author="백형민" w:date="2022-10-02T16:02:00Z">
            <w:rPr>
              <w:rFonts w:ascii="Times" w:hAnsi="Times" w:cs="Times"/>
            </w:rPr>
          </w:rPrChange>
        </w:rPr>
        <w:t xml:space="preserve">The desired properties of the </w:t>
      </w:r>
      <w:r w:rsidR="009A239E" w:rsidRPr="00FC13EE">
        <w:rPr>
          <w:iCs/>
        </w:rPr>
        <w:t>Hall-effect</w:t>
      </w:r>
      <w:r w:rsidR="009A239E" w:rsidRPr="00FC13EE" w:rsidDel="009A239E">
        <w:rPr>
          <w:rPrChange w:id="246" w:author="백형민" w:date="2022-10-02T16:02:00Z">
            <w:rPr>
              <w:rFonts w:ascii="Times" w:hAnsi="Times" w:cs="Times"/>
            </w:rPr>
          </w:rPrChange>
        </w:rPr>
        <w:t xml:space="preserve"> </w:t>
      </w:r>
      <w:r w:rsidR="009A239E" w:rsidRPr="00FC13EE">
        <w:rPr>
          <w:rPrChange w:id="247" w:author="백형민" w:date="2022-10-02T16:02:00Z">
            <w:rPr>
              <w:rFonts w:ascii="Times" w:hAnsi="Times" w:cs="Times"/>
            </w:rPr>
          </w:rPrChange>
        </w:rPr>
        <w:t>sensor-based</w:t>
      </w:r>
      <w:r w:rsidR="000361A3" w:rsidRPr="00FC13EE">
        <w:rPr>
          <w:rPrChange w:id="248" w:author="백형민" w:date="2022-10-02T16:02:00Z">
            <w:rPr>
              <w:rFonts w:ascii="Times" w:hAnsi="Times" w:cs="Times"/>
            </w:rPr>
          </w:rPrChange>
        </w:rPr>
        <w:t xml:space="preserve"> resolver </w:t>
      </w:r>
      <w:r w:rsidR="002A1CA1" w:rsidRPr="00FC13EE">
        <w:rPr>
          <w:rPrChange w:id="249" w:author="백형민" w:date="2022-10-02T16:02:00Z">
            <w:rPr>
              <w:rFonts w:ascii="Times" w:hAnsi="Times" w:cs="Times"/>
            </w:rPr>
          </w:rPrChange>
        </w:rPr>
        <w:t>are</w:t>
      </w:r>
      <w:r w:rsidR="000361A3" w:rsidRPr="00FC13EE">
        <w:rPr>
          <w:rPrChange w:id="250" w:author="백형민" w:date="2022-10-02T16:02:00Z">
            <w:rPr>
              <w:rFonts w:ascii="Times" w:hAnsi="Times" w:cs="Times"/>
            </w:rPr>
          </w:rPrChange>
        </w:rPr>
        <w:t xml:space="preserve"> included in the objective function variable, </w:t>
      </w:r>
      <w:r w:rsidR="000361A3" w:rsidRPr="00FC13EE">
        <w:rPr>
          <w:i/>
          <w:iCs/>
          <w:rPrChange w:id="251" w:author="백형민" w:date="2022-10-02T16:02:00Z">
            <w:rPr>
              <w:rFonts w:ascii="Times" w:hAnsi="Times" w:cs="Times"/>
              <w:i/>
              <w:iCs/>
            </w:rPr>
          </w:rPrChange>
        </w:rPr>
        <w:t>O</w:t>
      </w:r>
      <w:r w:rsidR="000361A3" w:rsidRPr="00FC13EE">
        <w:rPr>
          <w:i/>
          <w:iCs/>
          <w:vertAlign w:val="subscript"/>
          <w:rPrChange w:id="252" w:author="백형민" w:date="2022-10-02T16:02:00Z">
            <w:rPr>
              <w:rFonts w:ascii="Times" w:hAnsi="Times" w:cs="Times"/>
              <w:i/>
              <w:iCs/>
              <w:vertAlign w:val="subscript"/>
            </w:rPr>
          </w:rPrChange>
        </w:rPr>
        <w:t>n</w:t>
      </w:r>
      <w:r w:rsidR="000361A3" w:rsidRPr="00FC13EE">
        <w:rPr>
          <w:rPrChange w:id="253" w:author="백형민" w:date="2022-10-02T16:02:00Z">
            <w:rPr>
              <w:rFonts w:ascii="Times" w:hAnsi="Times" w:cs="Times"/>
            </w:rPr>
          </w:rPrChange>
        </w:rPr>
        <w:t xml:space="preserve">, </w:t>
      </w:r>
      <w:r w:rsidR="009B1E24" w:rsidRPr="00FC13EE">
        <w:rPr>
          <w:rPrChange w:id="254" w:author="백형민" w:date="2022-10-02T16:02:00Z">
            <w:rPr>
              <w:rFonts w:ascii="Times" w:hAnsi="Times" w:cs="Times"/>
            </w:rPr>
          </w:rPrChange>
        </w:rPr>
        <w:t xml:space="preserve">of </w:t>
      </w:r>
      <w:r w:rsidR="000361A3" w:rsidRPr="00FC13EE">
        <w:rPr>
          <w:rPrChange w:id="255" w:author="백형민" w:date="2022-10-02T16:02:00Z">
            <w:rPr>
              <w:rFonts w:ascii="Times" w:hAnsi="Times" w:cs="Times"/>
            </w:rPr>
          </w:rPrChange>
        </w:rPr>
        <w:t xml:space="preserve">the multi-objective (MO) </w:t>
      </w:r>
      <w:r w:rsidR="00F55DE6" w:rsidRPr="00FC13EE">
        <w:rPr>
          <w:rPrChange w:id="256" w:author="백형민" w:date="2022-10-02T16:02:00Z">
            <w:rPr>
              <w:rFonts w:ascii="Times" w:hAnsi="Times" w:cs="Times"/>
            </w:rPr>
          </w:rPrChange>
        </w:rPr>
        <w:t xml:space="preserve">function </w:t>
      </w:r>
      <w:r w:rsidR="000361A3" w:rsidRPr="00FC13EE">
        <w:rPr>
          <w:rPrChange w:id="257" w:author="백형민" w:date="2022-10-02T16:02:00Z">
            <w:rPr>
              <w:rFonts w:ascii="Times" w:hAnsi="Times" w:cs="Times"/>
            </w:rPr>
          </w:rPrChange>
        </w:rPr>
        <w:t>(13)</w:t>
      </w:r>
      <w:r w:rsidR="002A1CA1" w:rsidRPr="00FC13EE">
        <w:rPr>
          <w:rPrChange w:id="258" w:author="백형민" w:date="2022-10-02T16:02:00Z">
            <w:rPr>
              <w:rFonts w:ascii="Times" w:hAnsi="Times" w:cs="Times"/>
            </w:rPr>
          </w:rPrChange>
        </w:rPr>
        <w:t xml:space="preserve">: </w:t>
      </w:r>
      <w:r w:rsidR="0003438E" w:rsidRPr="00FC13EE">
        <w:rPr>
          <w:rPrChange w:id="259" w:author="백형민" w:date="2022-10-02T16:02:00Z">
            <w:rPr>
              <w:rFonts w:ascii="Times" w:hAnsi="Times" w:cs="Times"/>
            </w:rPr>
          </w:rPrChange>
        </w:rPr>
        <w:t xml:space="preserve">the total harmonic distortion (THD) of the flux density, </w:t>
      </w:r>
      <w:r w:rsidR="0003438E" w:rsidRPr="00FC13EE">
        <w:rPr>
          <w:i/>
          <w:iCs/>
          <w:rPrChange w:id="260" w:author="백형민" w:date="2022-10-02T16:02:00Z">
            <w:rPr>
              <w:rFonts w:ascii="Times" w:hAnsi="Times" w:cs="Times"/>
              <w:i/>
              <w:iCs/>
            </w:rPr>
          </w:rPrChange>
        </w:rPr>
        <w:t>O</w:t>
      </w:r>
      <w:r w:rsidR="0003438E" w:rsidRPr="00FC13EE">
        <w:rPr>
          <w:i/>
          <w:iCs/>
          <w:vertAlign w:val="subscript"/>
          <w:rPrChange w:id="261" w:author="백형민" w:date="2022-10-02T16:02:00Z">
            <w:rPr>
              <w:rFonts w:ascii="Times" w:hAnsi="Times" w:cs="Times"/>
              <w:i/>
              <w:iCs/>
              <w:vertAlign w:val="subscript"/>
            </w:rPr>
          </w:rPrChange>
        </w:rPr>
        <w:t>1</w:t>
      </w:r>
      <w:r w:rsidR="0003438E" w:rsidRPr="00FC13EE">
        <w:rPr>
          <w:rPrChange w:id="262" w:author="백형민" w:date="2022-10-02T16:02:00Z">
            <w:rPr>
              <w:rFonts w:ascii="Times" w:hAnsi="Times" w:cs="Times"/>
            </w:rPr>
          </w:rPrChange>
        </w:rPr>
        <w:t xml:space="preserve">, </w:t>
      </w:r>
      <w:r w:rsidR="000361A3" w:rsidRPr="00FC13EE">
        <w:rPr>
          <w:rPrChange w:id="263" w:author="백형민" w:date="2022-10-02T16:02:00Z">
            <w:rPr>
              <w:rFonts w:ascii="Times" w:hAnsi="Times" w:cs="Times"/>
            </w:rPr>
          </w:rPrChange>
        </w:rPr>
        <w:t>the magnitude of the</w:t>
      </w:r>
      <w:r w:rsidRPr="00FC13EE">
        <w:rPr>
          <w:rPrChange w:id="264" w:author="백형민" w:date="2022-10-02T16:02:00Z">
            <w:rPr>
              <w:rFonts w:ascii="Times" w:hAnsi="Times" w:cs="Times"/>
            </w:rPr>
          </w:rPrChange>
        </w:rPr>
        <w:t xml:space="preserve"> </w:t>
      </w:r>
      <w:r w:rsidR="000361A3" w:rsidRPr="00FC13EE">
        <w:rPr>
          <w:rPrChange w:id="265" w:author="백형민" w:date="2022-10-02T16:02:00Z">
            <w:rPr>
              <w:rFonts w:ascii="Times" w:hAnsi="Times" w:cs="Times"/>
            </w:rPr>
          </w:rPrChange>
        </w:rPr>
        <w:t xml:space="preserve">airgap </w:t>
      </w:r>
      <w:r w:rsidRPr="00FC13EE">
        <w:rPr>
          <w:rPrChange w:id="266" w:author="백형민" w:date="2022-10-02T16:02:00Z">
            <w:rPr>
              <w:rFonts w:ascii="Times" w:hAnsi="Times" w:cs="Times"/>
            </w:rPr>
          </w:rPrChange>
        </w:rPr>
        <w:t>flux density</w:t>
      </w:r>
      <w:r w:rsidR="000361A3" w:rsidRPr="00FC13EE">
        <w:rPr>
          <w:rPrChange w:id="267" w:author="백형민" w:date="2022-10-02T16:02:00Z">
            <w:rPr>
              <w:rFonts w:ascii="Times" w:hAnsi="Times" w:cs="Times"/>
            </w:rPr>
          </w:rPrChange>
        </w:rPr>
        <w:t xml:space="preserve">, </w:t>
      </w:r>
      <w:r w:rsidR="009A014C" w:rsidRPr="00FC13EE">
        <w:rPr>
          <w:i/>
          <w:iCs/>
          <w:rPrChange w:id="268" w:author="백형민" w:date="2022-10-02T16:02:00Z">
            <w:rPr>
              <w:rFonts w:ascii="Times" w:hAnsi="Times" w:cs="Times"/>
              <w:i/>
              <w:iCs/>
            </w:rPr>
          </w:rPrChange>
        </w:rPr>
        <w:t>O</w:t>
      </w:r>
      <w:r w:rsidR="000361A3" w:rsidRPr="00FC13EE">
        <w:rPr>
          <w:i/>
          <w:iCs/>
          <w:vertAlign w:val="subscript"/>
          <w:rPrChange w:id="269" w:author="백형민" w:date="2022-10-02T16:02:00Z">
            <w:rPr>
              <w:rFonts w:ascii="Times" w:hAnsi="Times" w:cs="Times"/>
              <w:i/>
              <w:iCs/>
              <w:vertAlign w:val="subscript"/>
            </w:rPr>
          </w:rPrChange>
        </w:rPr>
        <w:t>2</w:t>
      </w:r>
      <w:r w:rsidR="000361A3" w:rsidRPr="00FC13EE">
        <w:rPr>
          <w:rPrChange w:id="270" w:author="백형민" w:date="2022-10-02T16:02:00Z">
            <w:rPr>
              <w:rFonts w:ascii="Times" w:hAnsi="Times" w:cs="Times"/>
            </w:rPr>
          </w:rPrChange>
        </w:rPr>
        <w:t xml:space="preserve">, and the volume of the permanent magnet (PM), </w:t>
      </w:r>
      <w:r w:rsidR="009A014C" w:rsidRPr="00FC13EE">
        <w:rPr>
          <w:i/>
          <w:iCs/>
          <w:rPrChange w:id="271" w:author="백형민" w:date="2022-10-02T16:02:00Z">
            <w:rPr>
              <w:rFonts w:ascii="Times" w:hAnsi="Times" w:cs="Times"/>
              <w:i/>
              <w:iCs/>
            </w:rPr>
          </w:rPrChange>
        </w:rPr>
        <w:t>O</w:t>
      </w:r>
      <w:r w:rsidR="000361A3" w:rsidRPr="00FC13EE">
        <w:rPr>
          <w:i/>
          <w:iCs/>
          <w:vertAlign w:val="subscript"/>
          <w:rPrChange w:id="272" w:author="백형민" w:date="2022-10-02T16:02:00Z">
            <w:rPr>
              <w:rFonts w:ascii="Times" w:hAnsi="Times" w:cs="Times"/>
              <w:i/>
              <w:iCs/>
              <w:vertAlign w:val="subscript"/>
            </w:rPr>
          </w:rPrChange>
        </w:rPr>
        <w:t>3</w:t>
      </w:r>
      <w:r w:rsidR="001704D7" w:rsidRPr="00FC13EE">
        <w:rPr>
          <w:rPrChange w:id="273" w:author="백형민" w:date="2022-10-02T16:02:00Z">
            <w:rPr>
              <w:rFonts w:ascii="Times" w:hAnsi="Times" w:cs="Times"/>
            </w:rPr>
          </w:rPrChange>
        </w:rPr>
        <w:t xml:space="preserve">; </w:t>
      </w:r>
      <w:commentRangeStart w:id="274"/>
      <w:commentRangeStart w:id="275"/>
      <w:r w:rsidR="001704D7" w:rsidRPr="00FC13EE">
        <w:rPr>
          <w:rPrChange w:id="276" w:author="백형민" w:date="2022-10-02T16:02:00Z">
            <w:rPr>
              <w:rFonts w:ascii="Times" w:hAnsi="Times" w:cs="Times"/>
            </w:rPr>
          </w:rPrChange>
        </w:rPr>
        <w:t xml:space="preserve">where </w:t>
      </w:r>
      <w:proofErr w:type="spellStart"/>
      <w:r w:rsidR="001704D7" w:rsidRPr="00FC13EE">
        <w:rPr>
          <w:i/>
          <w:iCs/>
          <w:rPrChange w:id="277" w:author="백형민" w:date="2022-10-02T16:02:00Z">
            <w:rPr>
              <w:rFonts w:ascii="Times" w:hAnsi="Times" w:cs="Times"/>
              <w:i/>
              <w:iCs/>
            </w:rPr>
          </w:rPrChange>
        </w:rPr>
        <w:t>w</w:t>
      </w:r>
      <w:r w:rsidR="001704D7" w:rsidRPr="00FC13EE">
        <w:rPr>
          <w:i/>
          <w:iCs/>
          <w:vertAlign w:val="subscript"/>
          <w:rPrChange w:id="278" w:author="백형민" w:date="2022-10-02T16:02:00Z">
            <w:rPr>
              <w:rFonts w:ascii="Times" w:hAnsi="Times" w:cs="Times"/>
              <w:i/>
              <w:iCs/>
              <w:vertAlign w:val="subscript"/>
            </w:rPr>
          </w:rPrChange>
        </w:rPr>
        <w:t>n</w:t>
      </w:r>
      <w:proofErr w:type="spellEnd"/>
      <w:r w:rsidR="001704D7" w:rsidRPr="00FC13EE">
        <w:rPr>
          <w:rPrChange w:id="279" w:author="백형민" w:date="2022-10-02T16:02:00Z">
            <w:rPr>
              <w:rFonts w:ascii="Times" w:hAnsi="Times" w:cs="Times"/>
            </w:rPr>
          </w:rPrChange>
        </w:rPr>
        <w:t xml:space="preserve"> is the weighting factor of each objective variable</w:t>
      </w:r>
      <w:r w:rsidR="000361A3" w:rsidRPr="00FC13EE">
        <w:rPr>
          <w:rPrChange w:id="280" w:author="백형민" w:date="2022-10-02T16:02:00Z">
            <w:rPr>
              <w:rFonts w:ascii="Times" w:hAnsi="Times" w:cs="Times"/>
            </w:rPr>
          </w:rPrChange>
        </w:rPr>
        <w:t>.</w:t>
      </w:r>
      <w:commentRangeEnd w:id="274"/>
      <w:r w:rsidR="003414B6" w:rsidRPr="00FC13EE">
        <w:rPr>
          <w:rStyle w:val="aa"/>
        </w:rPr>
        <w:commentReference w:id="274"/>
      </w:r>
      <w:commentRangeEnd w:id="275"/>
      <w:r w:rsidR="00341CC8" w:rsidRPr="00FC13EE">
        <w:rPr>
          <w:rStyle w:val="aa"/>
        </w:rPr>
        <w:commentReference w:id="275"/>
      </w:r>
      <w:r w:rsidR="000361A3" w:rsidRPr="00FC13EE">
        <w:rPr>
          <w:rPrChange w:id="281" w:author="백형민" w:date="2022-10-02T16:02:00Z">
            <w:rPr>
              <w:rFonts w:ascii="Times" w:hAnsi="Times" w:cs="Times"/>
            </w:rPr>
          </w:rPrChange>
        </w:rPr>
        <w:t xml:space="preserve"> The fundamental component of the airgap flux density will </w:t>
      </w:r>
      <w:r w:rsidR="0081249B" w:rsidRPr="00FC13EE">
        <w:rPr>
          <w:rPrChange w:id="282" w:author="백형민" w:date="2022-10-02T16:02:00Z">
            <w:rPr>
              <w:rFonts w:ascii="Times" w:hAnsi="Times" w:cs="Times"/>
            </w:rPr>
          </w:rPrChange>
        </w:rPr>
        <w:t xml:space="preserve">determine </w:t>
      </w:r>
      <w:r w:rsidR="000361A3" w:rsidRPr="00FC13EE">
        <w:rPr>
          <w:rPrChange w:id="283" w:author="백형민" w:date="2022-10-02T16:02:00Z">
            <w:rPr>
              <w:rFonts w:ascii="Times" w:hAnsi="Times" w:cs="Times"/>
            </w:rPr>
          </w:rPrChange>
        </w:rPr>
        <w:t xml:space="preserve">the sensitivity of the proposed resolver, where the THD indicates the quality of the signal for the rotor position estimation. The PM volume is included in the objective function to </w:t>
      </w:r>
      <w:r w:rsidR="00934D80" w:rsidRPr="00FC13EE">
        <w:rPr>
          <w:rPrChange w:id="284" w:author="백형민" w:date="2022-10-02T16:02:00Z">
            <w:rPr>
              <w:rFonts w:ascii="Times" w:hAnsi="Times" w:cs="Times"/>
            </w:rPr>
          </w:rPrChange>
        </w:rPr>
        <w:t>minimize</w:t>
      </w:r>
      <w:r w:rsidR="002835D6" w:rsidRPr="00FC13EE">
        <w:rPr>
          <w:rPrChange w:id="285" w:author="백형민" w:date="2022-10-02T16:02:00Z">
            <w:rPr>
              <w:rFonts w:ascii="Times" w:hAnsi="Times" w:cs="Times"/>
            </w:rPr>
          </w:rPrChange>
        </w:rPr>
        <w:t xml:space="preserve"> the system cost</w:t>
      </w:r>
      <w:r w:rsidR="005E4A31" w:rsidRPr="00FC13EE">
        <w:rPr>
          <w:rPrChange w:id="286" w:author="백형민" w:date="2022-10-02T16:02:00Z">
            <w:rPr>
              <w:rFonts w:ascii="Times" w:hAnsi="Times" w:cs="Times"/>
            </w:rPr>
          </w:rPrChange>
        </w:rPr>
        <w:t xml:space="preserve">, </w:t>
      </w:r>
      <w:r w:rsidR="009B7174" w:rsidRPr="00FC13EE">
        <w:rPr>
          <w:color w:val="FF0000"/>
          <w:rPrChange w:id="287" w:author="백형민" w:date="2022-10-02T16:02:00Z">
            <w:rPr>
              <w:rFonts w:ascii="Times" w:hAnsi="Times" w:cs="Times"/>
              <w:color w:val="FF0000"/>
            </w:rPr>
          </w:rPrChange>
        </w:rPr>
        <w:t>considering</w:t>
      </w:r>
      <w:r w:rsidR="005E4A31" w:rsidRPr="00FC13EE">
        <w:rPr>
          <w:color w:val="FF0000"/>
          <w:rPrChange w:id="288" w:author="백형민" w:date="2022-10-02T16:02:00Z">
            <w:rPr>
              <w:rFonts w:ascii="Times" w:hAnsi="Times" w:cs="Times"/>
              <w:color w:val="FF0000"/>
            </w:rPr>
          </w:rPrChange>
        </w:rPr>
        <w:t xml:space="preserve"> the magne</w:t>
      </w:r>
      <w:r w:rsidR="009B7174" w:rsidRPr="00FC13EE">
        <w:rPr>
          <w:color w:val="FF0000"/>
          <w:rPrChange w:id="289" w:author="백형민" w:date="2022-10-02T16:02:00Z">
            <w:rPr>
              <w:rFonts w:ascii="Times" w:hAnsi="Times" w:cs="Times"/>
              <w:color w:val="FF0000"/>
            </w:rPr>
          </w:rPrChange>
        </w:rPr>
        <w:t>tic</w:t>
      </w:r>
      <w:r w:rsidR="005E4A31" w:rsidRPr="00FC13EE">
        <w:rPr>
          <w:color w:val="FF0000"/>
          <w:rPrChange w:id="290" w:author="백형민" w:date="2022-10-02T16:02:00Z">
            <w:rPr>
              <w:rFonts w:ascii="Times" w:hAnsi="Times" w:cs="Times"/>
              <w:color w:val="FF0000"/>
            </w:rPr>
          </w:rPrChange>
        </w:rPr>
        <w:t xml:space="preserve"> materials </w:t>
      </w:r>
      <w:r w:rsidR="009B7174" w:rsidRPr="00FC13EE">
        <w:rPr>
          <w:color w:val="FF0000"/>
          <w:rPrChange w:id="291" w:author="백형민" w:date="2022-10-02T16:02:00Z">
            <w:rPr>
              <w:rFonts w:ascii="Times" w:hAnsi="Times" w:cs="Times"/>
              <w:color w:val="FF0000"/>
            </w:rPr>
          </w:rPrChange>
        </w:rPr>
        <w:t>compose</w:t>
      </w:r>
      <w:r w:rsidR="005E4A31" w:rsidRPr="00FC13EE">
        <w:rPr>
          <w:color w:val="FF0000"/>
          <w:rPrChange w:id="292" w:author="백형민" w:date="2022-10-02T16:02:00Z">
            <w:rPr>
              <w:rFonts w:ascii="Times" w:hAnsi="Times" w:cs="Times"/>
              <w:color w:val="FF0000"/>
            </w:rPr>
          </w:rPrChange>
        </w:rPr>
        <w:t xml:space="preserve"> </w:t>
      </w:r>
      <w:r w:rsidR="009B7174" w:rsidRPr="00FC13EE">
        <w:rPr>
          <w:color w:val="FF0000"/>
          <w:rPrChange w:id="293" w:author="백형민" w:date="2022-10-02T16:02:00Z">
            <w:rPr>
              <w:rFonts w:ascii="Times" w:hAnsi="Times" w:cs="Times"/>
              <w:color w:val="FF0000"/>
            </w:rPr>
          </w:rPrChange>
        </w:rPr>
        <w:t xml:space="preserve">a </w:t>
      </w:r>
      <w:r w:rsidR="005E4A31" w:rsidRPr="00FC13EE">
        <w:rPr>
          <w:color w:val="FF0000"/>
          <w:rPrChange w:id="294" w:author="백형민" w:date="2022-10-02T16:02:00Z">
            <w:rPr>
              <w:rFonts w:ascii="Times" w:hAnsi="Times" w:cs="Times"/>
              <w:color w:val="FF0000"/>
            </w:rPr>
          </w:rPrChange>
        </w:rPr>
        <w:t>large portion</w:t>
      </w:r>
      <w:r w:rsidR="009B7174" w:rsidRPr="00FC13EE">
        <w:rPr>
          <w:color w:val="FF0000"/>
          <w:rPrChange w:id="295" w:author="백형민" w:date="2022-10-02T16:02:00Z">
            <w:rPr>
              <w:rFonts w:ascii="Times" w:hAnsi="Times" w:cs="Times"/>
              <w:color w:val="FF0000"/>
            </w:rPr>
          </w:rPrChange>
        </w:rPr>
        <w:t xml:space="preserve"> of the total cost</w:t>
      </w:r>
      <w:r w:rsidR="000361A3" w:rsidRPr="00FC13EE">
        <w:rPr>
          <w:rPrChange w:id="296" w:author="백형민" w:date="2022-10-02T16:02:00Z">
            <w:rPr>
              <w:rFonts w:ascii="Times" w:hAnsi="Times" w:cs="Times"/>
            </w:rPr>
          </w:rPrChange>
        </w:rPr>
        <w:t xml:space="preserve">. The goal </w:t>
      </w:r>
      <w:r w:rsidR="00750204" w:rsidRPr="00FC13EE">
        <w:rPr>
          <w:rPrChange w:id="297" w:author="백형민" w:date="2022-10-02T16:02:00Z">
            <w:rPr>
              <w:rFonts w:ascii="Times" w:hAnsi="Times" w:cs="Times"/>
            </w:rPr>
          </w:rPrChange>
        </w:rPr>
        <w:t xml:space="preserve">of </w:t>
      </w:r>
      <w:r w:rsidR="000361A3" w:rsidRPr="00FC13EE">
        <w:rPr>
          <w:rPrChange w:id="298" w:author="백형민" w:date="2022-10-02T16:02:00Z">
            <w:rPr>
              <w:rFonts w:ascii="Times" w:hAnsi="Times" w:cs="Times"/>
            </w:rPr>
          </w:rPrChange>
        </w:rPr>
        <w:t xml:space="preserve">the multi-objective optimization </w:t>
      </w:r>
      <w:r w:rsidR="000361A3" w:rsidRPr="00FC13EE">
        <w:rPr>
          <w:rPrChange w:id="299" w:author="백형민" w:date="2022-10-02T16:02:00Z">
            <w:rPr>
              <w:rFonts w:ascii="Times" w:hAnsi="Times" w:cs="Times"/>
            </w:rPr>
          </w:rPrChange>
        </w:rPr>
        <w:lastRenderedPageBreak/>
        <w:t xml:space="preserve">is to find a minimum cost of MO </w:t>
      </w:r>
      <w:r w:rsidR="009B7174" w:rsidRPr="00FC13EE">
        <w:rPr>
          <w:rPrChange w:id="300" w:author="백형민" w:date="2022-10-02T16:02:00Z">
            <w:rPr>
              <w:rFonts w:ascii="Times" w:hAnsi="Times" w:cs="Times"/>
            </w:rPr>
          </w:rPrChange>
        </w:rPr>
        <w:t xml:space="preserve">function, </w:t>
      </w:r>
      <w:r w:rsidR="000361A3" w:rsidRPr="00FC13EE">
        <w:rPr>
          <w:rPrChange w:id="301" w:author="백형민" w:date="2022-10-02T16:02:00Z">
            <w:rPr>
              <w:rFonts w:ascii="Times" w:hAnsi="Times" w:cs="Times"/>
            </w:rPr>
          </w:rPrChange>
        </w:rPr>
        <w:t xml:space="preserve">(13). More details about the variable used in the multi-objective optimization </w:t>
      </w:r>
      <w:r w:rsidR="00A806B7" w:rsidRPr="00FC13EE">
        <w:rPr>
          <w:rPrChange w:id="302" w:author="백형민" w:date="2022-10-02T16:02:00Z">
            <w:rPr>
              <w:rFonts w:ascii="Times" w:hAnsi="Times" w:cs="Times"/>
            </w:rPr>
          </w:rPrChange>
        </w:rPr>
        <w:t>are</w:t>
      </w:r>
      <w:r w:rsidR="000361A3" w:rsidRPr="00FC13EE">
        <w:rPr>
          <w:rPrChange w:id="303" w:author="백형민" w:date="2022-10-02T16:02:00Z">
            <w:rPr>
              <w:rFonts w:ascii="Times" w:hAnsi="Times" w:cs="Times"/>
            </w:rPr>
          </w:rPrChange>
        </w:rPr>
        <w:t xml:space="preserve"> in Table I</w:t>
      </w:r>
      <w:ins w:id="304" w:author="DANIEL FERNANDEZ ALONSO" w:date="2022-09-06T23:31:00Z">
        <w:r w:rsidR="00140256" w:rsidRPr="00FC13EE">
          <w:rPr>
            <w:rPrChange w:id="305" w:author="백형민" w:date="2022-10-02T16:02:00Z">
              <w:rPr>
                <w:rFonts w:ascii="Times" w:hAnsi="Times" w:cs="Times"/>
              </w:rPr>
            </w:rPrChange>
          </w:rPr>
          <w:t>I</w:t>
        </w:r>
      </w:ins>
      <w:r w:rsidR="00A9012B" w:rsidRPr="00FC13EE">
        <w:rPr>
          <w:rPrChange w:id="306" w:author="백형민" w:date="2022-10-02T16:02:00Z">
            <w:rPr>
              <w:rFonts w:ascii="Times" w:hAnsi="Times" w:cs="Times"/>
            </w:rPr>
          </w:rPrChange>
        </w:rPr>
        <w:t xml:space="preserve">; the </w:t>
      </w:r>
      <w:r w:rsidR="000361A3" w:rsidRPr="00FC13EE">
        <w:rPr>
          <w:rPrChange w:id="307" w:author="백형민" w:date="2022-10-02T16:02:00Z">
            <w:rPr>
              <w:rFonts w:ascii="Times" w:hAnsi="Times" w:cs="Times"/>
            </w:rPr>
          </w:rPrChange>
        </w:rPr>
        <w:t xml:space="preserve">penalty is used for eliminating designs that violate the geometric </w:t>
      </w:r>
      <w:r w:rsidR="009B7174" w:rsidRPr="00FC13EE">
        <w:rPr>
          <w:rPrChange w:id="308" w:author="백형민" w:date="2022-10-02T16:02:00Z">
            <w:rPr>
              <w:rFonts w:ascii="Times" w:hAnsi="Times" w:cs="Times"/>
            </w:rPr>
          </w:rPrChange>
        </w:rPr>
        <w:t>boundary</w:t>
      </w:r>
      <w:r w:rsidR="000361A3" w:rsidRPr="00FC13EE">
        <w:rPr>
          <w:rPrChange w:id="309" w:author="백형민" w:date="2022-10-02T16:02:00Z">
            <w:rPr>
              <w:rFonts w:ascii="Times" w:hAnsi="Times" w:cs="Times"/>
            </w:rPr>
          </w:rPrChange>
        </w:rPr>
        <w:t xml:space="preserve"> shown in Table I</w:t>
      </w:r>
      <w:ins w:id="310" w:author="DANIEL FERNANDEZ ALONSO" w:date="2022-09-06T23:31:00Z">
        <w:r w:rsidR="00163BF8" w:rsidRPr="00FC13EE">
          <w:rPr>
            <w:rPrChange w:id="311" w:author="백형민" w:date="2022-10-02T16:02:00Z">
              <w:rPr>
                <w:rFonts w:ascii="Times" w:hAnsi="Times" w:cs="Times"/>
              </w:rPr>
            </w:rPrChange>
          </w:rPr>
          <w:t xml:space="preserve"> and Fig. 4</w:t>
        </w:r>
      </w:ins>
      <w:del w:id="312" w:author="DANIEL FERNANDEZ ALONSO" w:date="2022-09-06T23:31:00Z">
        <w:r w:rsidR="000361A3" w:rsidRPr="00FC13EE" w:rsidDel="00140256">
          <w:rPr>
            <w:rPrChange w:id="313" w:author="백형민" w:date="2022-10-02T16:02:00Z">
              <w:rPr>
                <w:rFonts w:ascii="Times" w:hAnsi="Times" w:cs="Times"/>
              </w:rPr>
            </w:rPrChange>
          </w:rPr>
          <w:delText>I</w:delText>
        </w:r>
      </w:del>
      <w:r w:rsidR="000361A3" w:rsidRPr="00FC13EE">
        <w:rPr>
          <w:rPrChange w:id="314" w:author="백형민" w:date="2022-10-02T16:02:00Z">
            <w:rPr>
              <w:rFonts w:ascii="Times" w:hAnsi="Times" w:cs="Times"/>
            </w:rPr>
          </w:rPrChange>
        </w:rPr>
        <w:t>.</w:t>
      </w:r>
    </w:p>
    <w:p w14:paraId="3DCE9A6F" w14:textId="1E09B35D" w:rsidR="008D0BE0" w:rsidRDefault="008D0BE0" w:rsidP="000361A3">
      <w:pPr>
        <w:ind w:firstLine="17.85pt"/>
        <w:jc w:val="both"/>
        <w:rPr>
          <w:ins w:id="315" w:author="DANIEL FERNANDEZ ALONSO" w:date="2022-09-06T23:24:00Z"/>
          <w:rFonts w:ascii="Times" w:hAnsi="Times" w:cs="Times"/>
        </w:rPr>
      </w:pPr>
    </w:p>
    <w:p w14:paraId="502ACBA4" w14:textId="77777777" w:rsidR="008D0BE0" w:rsidRPr="005725F5" w:rsidRDefault="008D0BE0" w:rsidP="008D0BE0">
      <w:pPr>
        <w:pStyle w:val="tablehead"/>
        <w:tabs>
          <w:tab w:val="clear" w:pos="54pt"/>
          <w:tab w:val="num" w:pos="42.55pt"/>
        </w:tabs>
        <w:rPr>
          <w:moveTo w:id="316" w:author="DANIEL FERNANDEZ ALONSO" w:date="2022-09-06T23:24:00Z"/>
        </w:rPr>
      </w:pPr>
      <w:moveToRangeStart w:id="317" w:author="DANIEL FERNANDEZ ALONSO" w:date="2022-09-06T23:24:00Z" w:name="move113399099"/>
      <w:moveTo w:id="318" w:author="DANIEL FERNANDEZ ALONSO" w:date="2022-09-06T23:24:00Z">
        <w:r w:rsidRPr="005725F5">
          <w:t>Geometric Parameters Description</w:t>
        </w:r>
      </w:moveTo>
    </w:p>
    <w:tbl>
      <w:tblPr>
        <w:tblW w:w="233.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563"/>
        <w:gridCol w:w="3115"/>
      </w:tblGrid>
      <w:tr w:rsidR="008D0BE0" w:rsidRPr="005725F5" w14:paraId="4C114B44" w14:textId="77777777" w:rsidTr="00692FD1">
        <w:trPr>
          <w:trHeight w:val="210"/>
          <w:tblHeader/>
          <w:jc w:val="center"/>
        </w:trPr>
        <w:tc>
          <w:tcPr>
            <w:tcW w:w="78.15pt" w:type="dxa"/>
            <w:vAlign w:val="center"/>
          </w:tcPr>
          <w:p w14:paraId="14D337CF" w14:textId="77777777" w:rsidR="008D0BE0" w:rsidRPr="005725F5" w:rsidRDefault="008D0BE0" w:rsidP="00692FD1">
            <w:pPr>
              <w:pStyle w:val="tablecolsubhead"/>
              <w:rPr>
                <w:moveTo w:id="319" w:author="DANIEL FERNANDEZ ALONSO" w:date="2022-09-06T23:24:00Z"/>
              </w:rPr>
            </w:pPr>
            <w:moveTo w:id="320" w:author="DANIEL FERNANDEZ ALONSO" w:date="2022-09-06T23:24:00Z">
              <w:r w:rsidRPr="005725F5">
                <w:t>Symbol</w:t>
              </w:r>
            </w:moveTo>
          </w:p>
        </w:tc>
        <w:tc>
          <w:tcPr>
            <w:tcW w:w="155.75pt" w:type="dxa"/>
            <w:vAlign w:val="center"/>
          </w:tcPr>
          <w:p w14:paraId="0610C2E4" w14:textId="77777777" w:rsidR="008D0BE0" w:rsidRPr="005725F5" w:rsidRDefault="008D0BE0" w:rsidP="00692FD1">
            <w:pPr>
              <w:pStyle w:val="tablecolsubhead"/>
              <w:rPr>
                <w:moveTo w:id="321" w:author="DANIEL FERNANDEZ ALONSO" w:date="2022-09-06T23:24:00Z"/>
              </w:rPr>
            </w:pPr>
            <w:moveTo w:id="322" w:author="DANIEL FERNANDEZ ALONSO" w:date="2022-09-06T23:24:00Z">
              <w:r w:rsidRPr="005725F5">
                <w:t>Definition</w:t>
              </w:r>
            </w:moveTo>
          </w:p>
        </w:tc>
      </w:tr>
      <w:tr w:rsidR="008D0BE0" w:rsidRPr="005725F5" w14:paraId="11EC61D8" w14:textId="77777777" w:rsidTr="00692FD1">
        <w:trPr>
          <w:trHeight w:val="210"/>
          <w:tblHeader/>
          <w:jc w:val="center"/>
        </w:trPr>
        <w:tc>
          <w:tcPr>
            <w:tcW w:w="78.15pt" w:type="dxa"/>
          </w:tcPr>
          <w:p w14:paraId="4E815083" w14:textId="77777777" w:rsidR="008D0BE0" w:rsidRPr="005725F5" w:rsidRDefault="008D0BE0" w:rsidP="00692FD1">
            <w:pPr>
              <w:pStyle w:val="tablecolsubhead"/>
              <w:rPr>
                <w:moveTo w:id="323" w:author="DANIEL FERNANDEZ ALONSO" w:date="2022-09-06T23:24:00Z"/>
                <w:b w:val="0"/>
                <w:bCs w:val="0"/>
              </w:rPr>
            </w:pPr>
            <w:moveTo w:id="324" w:author="DANIEL FERNANDEZ ALONSO" w:date="2022-09-06T23:24:00Z">
              <w:r w:rsidRPr="005725F5">
                <w:rPr>
                  <w:b w:val="0"/>
                  <w:bCs w:val="0"/>
                  <w:noProof/>
                  <w:sz w:val="16"/>
                  <w:szCs w:val="16"/>
                </w:rPr>
                <w:t>Darc1</w:t>
              </w:r>
            </w:moveTo>
          </w:p>
        </w:tc>
        <w:tc>
          <w:tcPr>
            <w:tcW w:w="155.75pt" w:type="dxa"/>
          </w:tcPr>
          <w:p w14:paraId="51FA7F24" w14:textId="77777777" w:rsidR="008D0BE0" w:rsidRPr="005725F5" w:rsidRDefault="008D0BE0" w:rsidP="00692FD1">
            <w:pPr>
              <w:pStyle w:val="tablecolsubhead"/>
              <w:rPr>
                <w:moveTo w:id="325" w:author="DANIEL FERNANDEZ ALONSO" w:date="2022-09-06T23:24:00Z"/>
                <w:b w:val="0"/>
                <w:bCs w:val="0"/>
                <w:i w:val="0"/>
                <w:iCs w:val="0"/>
              </w:rPr>
            </w:pPr>
            <w:moveTo w:id="326" w:author="DANIEL FERNANDEZ ALONSO" w:date="2022-09-06T23:24:00Z">
              <w:r w:rsidRPr="005725F5">
                <w:rPr>
                  <w:b w:val="0"/>
                  <w:bCs w:val="0"/>
                  <w:i w:val="0"/>
                  <w:iCs w:val="0"/>
                  <w:noProof/>
                  <w:sz w:val="16"/>
                  <w:szCs w:val="16"/>
                </w:rPr>
                <w:t>Rotor d-axis outer diameter</w:t>
              </w:r>
            </w:moveTo>
          </w:p>
        </w:tc>
      </w:tr>
      <w:tr w:rsidR="008D0BE0" w:rsidRPr="005725F5" w14:paraId="11AF6CFE" w14:textId="77777777" w:rsidTr="00692FD1">
        <w:trPr>
          <w:trHeight w:val="210"/>
          <w:tblHeader/>
          <w:jc w:val="center"/>
        </w:trPr>
        <w:tc>
          <w:tcPr>
            <w:tcW w:w="78.15pt" w:type="dxa"/>
          </w:tcPr>
          <w:p w14:paraId="3472662C" w14:textId="77777777" w:rsidR="008D0BE0" w:rsidRPr="005725F5" w:rsidRDefault="008D0BE0" w:rsidP="00692FD1">
            <w:pPr>
              <w:pStyle w:val="tablecolsubhead"/>
              <w:rPr>
                <w:moveTo w:id="327" w:author="DANIEL FERNANDEZ ALONSO" w:date="2022-09-06T23:24:00Z"/>
                <w:b w:val="0"/>
                <w:bCs w:val="0"/>
              </w:rPr>
            </w:pPr>
            <w:moveTo w:id="328" w:author="DANIEL FERNANDEZ ALONSO" w:date="2022-09-06T23:24:00Z">
              <w:r w:rsidRPr="005725F5">
                <w:rPr>
                  <w:b w:val="0"/>
                  <w:bCs w:val="0"/>
                  <w:noProof/>
                  <w:sz w:val="16"/>
                  <w:szCs w:val="16"/>
                </w:rPr>
                <w:t>Darc2</w:t>
              </w:r>
            </w:moveTo>
          </w:p>
        </w:tc>
        <w:tc>
          <w:tcPr>
            <w:tcW w:w="155.75pt" w:type="dxa"/>
          </w:tcPr>
          <w:p w14:paraId="23C6837F" w14:textId="77777777" w:rsidR="008D0BE0" w:rsidRPr="005725F5" w:rsidRDefault="008D0BE0" w:rsidP="00692FD1">
            <w:pPr>
              <w:pStyle w:val="tablecolsubhead"/>
              <w:rPr>
                <w:moveTo w:id="329" w:author="DANIEL FERNANDEZ ALONSO" w:date="2022-09-06T23:24:00Z"/>
                <w:b w:val="0"/>
                <w:bCs w:val="0"/>
                <w:i w:val="0"/>
                <w:iCs w:val="0"/>
              </w:rPr>
            </w:pPr>
            <w:moveTo w:id="330" w:author="DANIEL FERNANDEZ ALONSO" w:date="2022-09-06T23:24:00Z">
              <w:r w:rsidRPr="005725F5">
                <w:rPr>
                  <w:b w:val="0"/>
                  <w:bCs w:val="0"/>
                  <w:i w:val="0"/>
                  <w:iCs w:val="0"/>
                  <w:noProof/>
                  <w:sz w:val="16"/>
                  <w:szCs w:val="16"/>
                </w:rPr>
                <w:t>Rotor q-axis outer diameter</w:t>
              </w:r>
            </w:moveTo>
          </w:p>
        </w:tc>
      </w:tr>
      <w:tr w:rsidR="008D0BE0" w:rsidRPr="005725F5" w14:paraId="2379C80B" w14:textId="77777777" w:rsidTr="00692FD1">
        <w:trPr>
          <w:trHeight w:val="210"/>
          <w:tblHeader/>
          <w:jc w:val="center"/>
        </w:trPr>
        <w:tc>
          <w:tcPr>
            <w:tcW w:w="78.15pt" w:type="dxa"/>
          </w:tcPr>
          <w:p w14:paraId="11F4F530" w14:textId="77777777" w:rsidR="008D0BE0" w:rsidRPr="005725F5" w:rsidRDefault="008D0BE0" w:rsidP="00692FD1">
            <w:pPr>
              <w:pStyle w:val="tablecolsubhead"/>
              <w:rPr>
                <w:moveTo w:id="331" w:author="DANIEL FERNANDEZ ALONSO" w:date="2022-09-06T23:24:00Z"/>
                <w:rFonts w:ascii="Times" w:hAnsi="Times" w:cs="Times"/>
                <w:b w:val="0"/>
                <w:bCs w:val="0"/>
                <w:sz w:val="16"/>
                <w:szCs w:val="16"/>
              </w:rPr>
            </w:pPr>
            <w:proofErr w:type="spellStart"/>
            <w:moveTo w:id="332" w:author="DANIEL FERNANDEZ ALONSO" w:date="2022-09-06T23:24:00Z">
              <w:r w:rsidRPr="005725F5">
                <w:rPr>
                  <w:b w:val="0"/>
                  <w:bCs w:val="0"/>
                  <w:color w:val="000000" w:themeColor="text1"/>
                  <w:kern w:val="24"/>
                  <w:sz w:val="16"/>
                  <w:szCs w:val="16"/>
                </w:rPr>
                <w:t>ϕ</w:t>
              </w:r>
              <w:r w:rsidRPr="005725F5">
                <w:rPr>
                  <w:b w:val="0"/>
                  <w:bCs w:val="0"/>
                  <w:noProof/>
                  <w:sz w:val="16"/>
                  <w:szCs w:val="16"/>
                </w:rPr>
                <w:t>Dhall</w:t>
              </w:r>
              <w:proofErr w:type="spellEnd"/>
            </w:moveTo>
          </w:p>
        </w:tc>
        <w:tc>
          <w:tcPr>
            <w:tcW w:w="155.75pt" w:type="dxa"/>
          </w:tcPr>
          <w:p w14:paraId="7D6EECA7" w14:textId="77777777" w:rsidR="008D0BE0" w:rsidRPr="005725F5" w:rsidRDefault="008D0BE0" w:rsidP="00692FD1">
            <w:pPr>
              <w:pStyle w:val="tablecolsubhead"/>
              <w:rPr>
                <w:moveTo w:id="333" w:author="DANIEL FERNANDEZ ALONSO" w:date="2022-09-06T23:24:00Z"/>
                <w:rFonts w:ascii="Times" w:hAnsi="Times" w:cs="Times"/>
                <w:b w:val="0"/>
                <w:bCs w:val="0"/>
                <w:i w:val="0"/>
                <w:iCs w:val="0"/>
                <w:sz w:val="16"/>
                <w:szCs w:val="16"/>
              </w:rPr>
            </w:pPr>
            <w:moveTo w:id="334" w:author="DANIEL FERNANDEZ ALONSO" w:date="2022-09-06T23:24:00Z">
              <w:r w:rsidRPr="005725F5">
                <w:rPr>
                  <w:b w:val="0"/>
                  <w:bCs w:val="0"/>
                  <w:i w:val="0"/>
                  <w:iCs w:val="0"/>
                  <w:noProof/>
                  <w:sz w:val="16"/>
                  <w:szCs w:val="16"/>
                </w:rPr>
                <w:t xml:space="preserve">Hall sensor distance from </w:t>
              </w:r>
              <w:r>
                <w:rPr>
                  <w:b w:val="0"/>
                  <w:bCs w:val="0"/>
                  <w:i w:val="0"/>
                  <w:iCs w:val="0"/>
                  <w:noProof/>
                  <w:sz w:val="16"/>
                  <w:szCs w:val="16"/>
                </w:rPr>
                <w:t xml:space="preserve">the </w:t>
              </w:r>
              <w:r w:rsidRPr="005725F5">
                <w:rPr>
                  <w:b w:val="0"/>
                  <w:bCs w:val="0"/>
                  <w:i w:val="0"/>
                  <w:iCs w:val="0"/>
                  <w:noProof/>
                  <w:sz w:val="16"/>
                  <w:szCs w:val="16"/>
                </w:rPr>
                <w:t>center</w:t>
              </w:r>
            </w:moveTo>
          </w:p>
        </w:tc>
      </w:tr>
      <w:tr w:rsidR="008D0BE0" w:rsidRPr="005725F5" w14:paraId="1D2ADFF3" w14:textId="77777777" w:rsidTr="00692FD1">
        <w:trPr>
          <w:trHeight w:val="210"/>
          <w:tblHeader/>
          <w:jc w:val="center"/>
        </w:trPr>
        <w:tc>
          <w:tcPr>
            <w:tcW w:w="78.15pt" w:type="dxa"/>
          </w:tcPr>
          <w:p w14:paraId="11FC0DC3" w14:textId="77777777" w:rsidR="008D0BE0" w:rsidRPr="005725F5" w:rsidRDefault="008D0BE0" w:rsidP="00692FD1">
            <w:pPr>
              <w:pStyle w:val="tablecolsubhead"/>
              <w:rPr>
                <w:moveTo w:id="335" w:author="DANIEL FERNANDEZ ALONSO" w:date="2022-09-06T23:24:00Z"/>
                <w:rFonts w:ascii="Times" w:hAnsi="Times" w:cs="Times"/>
                <w:b w:val="0"/>
                <w:bCs w:val="0"/>
                <w:sz w:val="16"/>
                <w:szCs w:val="16"/>
              </w:rPr>
            </w:pPr>
            <w:proofErr w:type="spellStart"/>
            <w:moveTo w:id="336" w:author="DANIEL FERNANDEZ ALONSO" w:date="2022-09-06T23:24:00Z">
              <w:r w:rsidRPr="005725F5">
                <w:rPr>
                  <w:b w:val="0"/>
                  <w:bCs w:val="0"/>
                  <w:color w:val="000000" w:themeColor="text1"/>
                  <w:kern w:val="24"/>
                  <w:sz w:val="16"/>
                  <w:szCs w:val="16"/>
                </w:rPr>
                <w:t>ϕ</w:t>
              </w:r>
              <w:r w:rsidRPr="005725F5">
                <w:rPr>
                  <w:b w:val="0"/>
                  <w:bCs w:val="0"/>
                  <w:noProof/>
                  <w:sz w:val="16"/>
                  <w:szCs w:val="16"/>
                </w:rPr>
                <w:t>Din</w:t>
              </w:r>
              <w:proofErr w:type="spellEnd"/>
            </w:moveTo>
          </w:p>
        </w:tc>
        <w:tc>
          <w:tcPr>
            <w:tcW w:w="155.75pt" w:type="dxa"/>
            <w:vAlign w:val="center"/>
          </w:tcPr>
          <w:p w14:paraId="0DA8BB6C" w14:textId="77777777" w:rsidR="008D0BE0" w:rsidRPr="005725F5" w:rsidRDefault="008D0BE0" w:rsidP="00692FD1">
            <w:pPr>
              <w:pStyle w:val="tablecolsubhead"/>
              <w:rPr>
                <w:moveTo w:id="337" w:author="DANIEL FERNANDEZ ALONSO" w:date="2022-09-06T23:24:00Z"/>
                <w:rFonts w:ascii="Times" w:hAnsi="Times" w:cs="Times"/>
                <w:b w:val="0"/>
                <w:bCs w:val="0"/>
                <w:i w:val="0"/>
                <w:iCs w:val="0"/>
                <w:sz w:val="16"/>
                <w:szCs w:val="16"/>
              </w:rPr>
            </w:pPr>
            <w:moveTo w:id="338" w:author="DANIEL FERNANDEZ ALONSO" w:date="2022-09-06T23:24:00Z">
              <w:r w:rsidRPr="005725F5">
                <w:rPr>
                  <w:b w:val="0"/>
                  <w:bCs w:val="0"/>
                  <w:i w:val="0"/>
                  <w:iCs w:val="0"/>
                  <w:color w:val="000000" w:themeColor="text1"/>
                  <w:kern w:val="24"/>
                  <w:sz w:val="16"/>
                  <w:szCs w:val="16"/>
                </w:rPr>
                <w:t xml:space="preserve">Rotor inner diameter </w:t>
              </w:r>
            </w:moveTo>
          </w:p>
        </w:tc>
      </w:tr>
      <w:tr w:rsidR="008D0BE0" w:rsidRPr="005725F5" w14:paraId="2F7F0AAF" w14:textId="77777777" w:rsidTr="00692FD1">
        <w:trPr>
          <w:trHeight w:val="210"/>
          <w:tblHeader/>
          <w:jc w:val="center"/>
        </w:trPr>
        <w:tc>
          <w:tcPr>
            <w:tcW w:w="78.15pt" w:type="dxa"/>
          </w:tcPr>
          <w:p w14:paraId="10DE2C38" w14:textId="77777777" w:rsidR="008D0BE0" w:rsidRPr="005725F5" w:rsidRDefault="008D0BE0" w:rsidP="00692FD1">
            <w:pPr>
              <w:pStyle w:val="tablecolsubhead"/>
              <w:rPr>
                <w:moveTo w:id="339" w:author="DANIEL FERNANDEZ ALONSO" w:date="2022-09-06T23:24:00Z"/>
                <w:rFonts w:ascii="Times" w:hAnsi="Times" w:cs="Times"/>
                <w:b w:val="0"/>
                <w:bCs w:val="0"/>
                <w:sz w:val="16"/>
                <w:szCs w:val="16"/>
              </w:rPr>
            </w:pPr>
            <w:proofErr w:type="spellStart"/>
            <w:moveTo w:id="340" w:author="DANIEL FERNANDEZ ALONSO" w:date="2022-09-06T23:24:00Z">
              <w:r w:rsidRPr="005725F5">
                <w:rPr>
                  <w:b w:val="0"/>
                  <w:bCs w:val="0"/>
                  <w:color w:val="000000" w:themeColor="text1"/>
                  <w:kern w:val="24"/>
                  <w:sz w:val="16"/>
                  <w:szCs w:val="16"/>
                </w:rPr>
                <w:t>ϕ</w:t>
              </w:r>
              <w:r w:rsidRPr="005725F5">
                <w:rPr>
                  <w:b w:val="0"/>
                  <w:bCs w:val="0"/>
                  <w:noProof/>
                  <w:sz w:val="16"/>
                  <w:szCs w:val="16"/>
                </w:rPr>
                <w:t>Dring</w:t>
              </w:r>
              <w:proofErr w:type="spellEnd"/>
            </w:moveTo>
          </w:p>
        </w:tc>
        <w:tc>
          <w:tcPr>
            <w:tcW w:w="155.75pt" w:type="dxa"/>
            <w:vAlign w:val="center"/>
          </w:tcPr>
          <w:p w14:paraId="36532A00" w14:textId="77777777" w:rsidR="008D0BE0" w:rsidRPr="005725F5" w:rsidRDefault="008D0BE0" w:rsidP="00692FD1">
            <w:pPr>
              <w:pStyle w:val="tablecolsubhead"/>
              <w:rPr>
                <w:moveTo w:id="341" w:author="DANIEL FERNANDEZ ALONSO" w:date="2022-09-06T23:24:00Z"/>
                <w:rFonts w:ascii="Times" w:hAnsi="Times" w:cs="Times"/>
                <w:b w:val="0"/>
                <w:bCs w:val="0"/>
                <w:i w:val="0"/>
                <w:iCs w:val="0"/>
                <w:sz w:val="16"/>
                <w:szCs w:val="16"/>
              </w:rPr>
            </w:pPr>
            <w:moveTo w:id="342" w:author="DANIEL FERNANDEZ ALONSO" w:date="2022-09-06T23:24:00Z">
              <w:r w:rsidRPr="005725F5">
                <w:rPr>
                  <w:b w:val="0"/>
                  <w:bCs w:val="0"/>
                  <w:i w:val="0"/>
                  <w:iCs w:val="0"/>
                  <w:color w:val="000000" w:themeColor="text1"/>
                  <w:kern w:val="24"/>
                  <w:sz w:val="16"/>
                  <w:szCs w:val="16"/>
                </w:rPr>
                <w:t>Ring outer diameter</w:t>
              </w:r>
            </w:moveTo>
          </w:p>
        </w:tc>
      </w:tr>
      <w:tr w:rsidR="008D0BE0" w:rsidRPr="005725F5" w14:paraId="245A005E" w14:textId="77777777" w:rsidTr="00692FD1">
        <w:trPr>
          <w:trHeight w:val="210"/>
          <w:tblHeader/>
          <w:jc w:val="center"/>
        </w:trPr>
        <w:tc>
          <w:tcPr>
            <w:tcW w:w="78.15pt" w:type="dxa"/>
          </w:tcPr>
          <w:p w14:paraId="37C99665" w14:textId="77777777" w:rsidR="008D0BE0" w:rsidRPr="005725F5" w:rsidRDefault="008D0BE0" w:rsidP="00692FD1">
            <w:pPr>
              <w:pStyle w:val="tablecolsubhead"/>
              <w:rPr>
                <w:moveTo w:id="343" w:author="DANIEL FERNANDEZ ALONSO" w:date="2022-09-06T23:24:00Z"/>
                <w:b w:val="0"/>
                <w:bCs w:val="0"/>
              </w:rPr>
            </w:pPr>
            <w:moveTo w:id="344" w:author="DANIEL FERNANDEZ ALONSO" w:date="2022-09-06T23:24:00Z">
              <w:r w:rsidRPr="005725F5">
                <w:rPr>
                  <w:b w:val="0"/>
                  <w:bCs w:val="0"/>
                  <w:noProof/>
                  <w:sz w:val="16"/>
                  <w:szCs w:val="16"/>
                </w:rPr>
                <w:t>Ring_th</w:t>
              </w:r>
            </w:moveTo>
          </w:p>
        </w:tc>
        <w:tc>
          <w:tcPr>
            <w:tcW w:w="155.75pt" w:type="dxa"/>
            <w:vAlign w:val="center"/>
          </w:tcPr>
          <w:p w14:paraId="4B9B6AB8" w14:textId="77777777" w:rsidR="008D0BE0" w:rsidRPr="005725F5" w:rsidRDefault="008D0BE0" w:rsidP="00692FD1">
            <w:pPr>
              <w:pStyle w:val="tablecolsubhead"/>
              <w:rPr>
                <w:moveTo w:id="345" w:author="DANIEL FERNANDEZ ALONSO" w:date="2022-09-06T23:24:00Z"/>
                <w:b w:val="0"/>
                <w:bCs w:val="0"/>
                <w:i w:val="0"/>
                <w:iCs w:val="0"/>
              </w:rPr>
            </w:pPr>
            <w:moveTo w:id="346" w:author="DANIEL FERNANDEZ ALONSO" w:date="2022-09-06T23:24:00Z">
              <w:r w:rsidRPr="005725F5">
                <w:rPr>
                  <w:b w:val="0"/>
                  <w:bCs w:val="0"/>
                  <w:i w:val="0"/>
                  <w:iCs w:val="0"/>
                  <w:color w:val="000000" w:themeColor="text1"/>
                  <w:kern w:val="24"/>
                  <w:sz w:val="16"/>
                  <w:szCs w:val="16"/>
                </w:rPr>
                <w:t>Ring thickness</w:t>
              </w:r>
            </w:moveTo>
          </w:p>
        </w:tc>
      </w:tr>
      <w:tr w:rsidR="008D0BE0" w:rsidRPr="005725F5" w14:paraId="46FE8CDF" w14:textId="77777777" w:rsidTr="00692FD1">
        <w:trPr>
          <w:trHeight w:val="210"/>
          <w:tblHeader/>
          <w:jc w:val="center"/>
        </w:trPr>
        <w:tc>
          <w:tcPr>
            <w:tcW w:w="78.15pt" w:type="dxa"/>
          </w:tcPr>
          <w:p w14:paraId="2BCCE2BA" w14:textId="77777777" w:rsidR="008D0BE0" w:rsidRPr="005725F5" w:rsidRDefault="008D0BE0" w:rsidP="00692FD1">
            <w:pPr>
              <w:pStyle w:val="tablecolsubhead"/>
              <w:rPr>
                <w:moveTo w:id="347" w:author="DANIEL FERNANDEZ ALONSO" w:date="2022-09-06T23:24:00Z"/>
                <w:b w:val="0"/>
                <w:bCs w:val="0"/>
              </w:rPr>
            </w:pPr>
            <w:moveTo w:id="348" w:author="DANIEL FERNANDEZ ALONSO" w:date="2022-09-06T23:24:00Z">
              <w:r w:rsidRPr="005725F5">
                <w:rPr>
                  <w:b w:val="0"/>
                  <w:bCs w:val="0"/>
                  <w:noProof/>
                  <w:sz w:val="16"/>
                  <w:szCs w:val="16"/>
                </w:rPr>
                <w:t>Rarc1</w:t>
              </w:r>
            </w:moveTo>
          </w:p>
        </w:tc>
        <w:tc>
          <w:tcPr>
            <w:tcW w:w="155.75pt" w:type="dxa"/>
            <w:vAlign w:val="center"/>
          </w:tcPr>
          <w:p w14:paraId="6E22C578" w14:textId="77777777" w:rsidR="008D0BE0" w:rsidRPr="005725F5" w:rsidRDefault="008D0BE0" w:rsidP="00692FD1">
            <w:pPr>
              <w:pStyle w:val="tablecolsubhead"/>
              <w:rPr>
                <w:moveTo w:id="349" w:author="DANIEL FERNANDEZ ALONSO" w:date="2022-09-06T23:24:00Z"/>
                <w:b w:val="0"/>
                <w:bCs w:val="0"/>
                <w:i w:val="0"/>
                <w:iCs w:val="0"/>
              </w:rPr>
            </w:pPr>
            <w:moveTo w:id="350" w:author="DANIEL FERNANDEZ ALONSO" w:date="2022-09-06T23:24:00Z">
              <w:r w:rsidRPr="005725F5">
                <w:rPr>
                  <w:b w:val="0"/>
                  <w:bCs w:val="0"/>
                  <w:i w:val="0"/>
                  <w:iCs w:val="0"/>
                  <w:color w:val="000000" w:themeColor="text1"/>
                  <w:kern w:val="24"/>
                  <w:sz w:val="16"/>
                  <w:szCs w:val="16"/>
                </w:rPr>
                <w:t>Rotor d-axis outer arc</w:t>
              </w:r>
            </w:moveTo>
          </w:p>
        </w:tc>
      </w:tr>
      <w:tr w:rsidR="008D0BE0" w:rsidRPr="005725F5" w14:paraId="3695ABCA" w14:textId="77777777" w:rsidTr="00692FD1">
        <w:trPr>
          <w:trHeight w:val="210"/>
          <w:jc w:val="center"/>
        </w:trPr>
        <w:tc>
          <w:tcPr>
            <w:tcW w:w="78.15pt" w:type="dxa"/>
          </w:tcPr>
          <w:p w14:paraId="2E6F1FA7" w14:textId="77777777" w:rsidR="008D0BE0" w:rsidRPr="005725F5" w:rsidRDefault="008D0BE0" w:rsidP="00692FD1">
            <w:pPr>
              <w:pStyle w:val="tablecopy"/>
              <w:jc w:val="center"/>
              <w:rPr>
                <w:moveTo w:id="351" w:author="DANIEL FERNANDEZ ALONSO" w:date="2022-09-06T23:24:00Z"/>
              </w:rPr>
            </w:pPr>
            <w:moveTo w:id="352" w:author="DANIEL FERNANDEZ ALONSO" w:date="2022-09-06T23:24:00Z">
              <w:r w:rsidRPr="005725F5">
                <w:rPr>
                  <w:i/>
                  <w:iCs/>
                </w:rPr>
                <w:t>Rarc2</w:t>
              </w:r>
            </w:moveTo>
          </w:p>
        </w:tc>
        <w:tc>
          <w:tcPr>
            <w:tcW w:w="155.75pt" w:type="dxa"/>
            <w:vAlign w:val="center"/>
          </w:tcPr>
          <w:p w14:paraId="781E1EEF" w14:textId="77777777" w:rsidR="008D0BE0" w:rsidRPr="005725F5" w:rsidRDefault="008D0BE0" w:rsidP="00692FD1">
            <w:pPr>
              <w:rPr>
                <w:moveTo w:id="353" w:author="DANIEL FERNANDEZ ALONSO" w:date="2022-09-06T23:24:00Z"/>
                <w:sz w:val="16"/>
                <w:szCs w:val="16"/>
              </w:rPr>
            </w:pPr>
            <w:moveTo w:id="354" w:author="DANIEL FERNANDEZ ALONSO" w:date="2022-09-06T23:24:00Z">
              <w:r w:rsidRPr="005725F5">
                <w:rPr>
                  <w:color w:val="000000" w:themeColor="text1"/>
                  <w:kern w:val="24"/>
                  <w:sz w:val="16"/>
                  <w:szCs w:val="16"/>
                </w:rPr>
                <w:t xml:space="preserve">Rotor q-axis outer arc </w:t>
              </w:r>
            </w:moveTo>
          </w:p>
        </w:tc>
      </w:tr>
      <w:tr w:rsidR="008D0BE0" w:rsidRPr="005725F5" w14:paraId="0C6BB237" w14:textId="77777777" w:rsidTr="00692FD1">
        <w:trPr>
          <w:trHeight w:val="210"/>
          <w:jc w:val="center"/>
        </w:trPr>
        <w:tc>
          <w:tcPr>
            <w:tcW w:w="78.15pt" w:type="dxa"/>
          </w:tcPr>
          <w:p w14:paraId="26EC2CB1" w14:textId="77777777" w:rsidR="008D0BE0" w:rsidRPr="005725F5" w:rsidRDefault="008D0BE0" w:rsidP="00692FD1">
            <w:pPr>
              <w:pStyle w:val="tablecopy"/>
              <w:jc w:val="center"/>
              <w:rPr>
                <w:moveTo w:id="355" w:author="DANIEL FERNANDEZ ALONSO" w:date="2022-09-06T23:24:00Z"/>
              </w:rPr>
            </w:pPr>
            <w:moveTo w:id="356" w:author="DANIEL FERNANDEZ ALONSO" w:date="2022-09-06T23:24:00Z">
              <w:r w:rsidRPr="005725F5">
                <w:rPr>
                  <w:i/>
                  <w:iCs/>
                </w:rPr>
                <w:t>mth</w:t>
              </w:r>
            </w:moveTo>
          </w:p>
        </w:tc>
        <w:tc>
          <w:tcPr>
            <w:tcW w:w="155.75pt" w:type="dxa"/>
            <w:vAlign w:val="center"/>
          </w:tcPr>
          <w:p w14:paraId="4D7B40A4" w14:textId="77777777" w:rsidR="008D0BE0" w:rsidRPr="005725F5" w:rsidRDefault="008D0BE0" w:rsidP="00692FD1">
            <w:pPr>
              <w:rPr>
                <w:moveTo w:id="357" w:author="DANIEL FERNANDEZ ALONSO" w:date="2022-09-06T23:24:00Z"/>
                <w:sz w:val="16"/>
                <w:szCs w:val="16"/>
              </w:rPr>
            </w:pPr>
            <w:moveTo w:id="358" w:author="DANIEL FERNANDEZ ALONSO" w:date="2022-09-06T23:24:00Z">
              <w:r w:rsidRPr="005725F5">
                <w:rPr>
                  <w:color w:val="000000" w:themeColor="text1"/>
                  <w:kern w:val="24"/>
                  <w:sz w:val="16"/>
                  <w:szCs w:val="16"/>
                </w:rPr>
                <w:t>Magnet thickness</w:t>
              </w:r>
            </w:moveTo>
          </w:p>
        </w:tc>
      </w:tr>
      <w:tr w:rsidR="008D0BE0" w:rsidRPr="005725F5" w14:paraId="7A0843AA" w14:textId="77777777" w:rsidTr="00692FD1">
        <w:trPr>
          <w:trHeight w:val="210"/>
          <w:jc w:val="center"/>
        </w:trPr>
        <w:tc>
          <w:tcPr>
            <w:tcW w:w="78.15pt" w:type="dxa"/>
          </w:tcPr>
          <w:p w14:paraId="1AA0AB45" w14:textId="77777777" w:rsidR="008D0BE0" w:rsidRPr="005725F5" w:rsidRDefault="008D0BE0" w:rsidP="00692FD1">
            <w:pPr>
              <w:pStyle w:val="tablecopy"/>
              <w:jc w:val="center"/>
              <w:rPr>
                <w:moveTo w:id="359" w:author="DANIEL FERNANDEZ ALONSO" w:date="2022-09-06T23:24:00Z"/>
                <w:rFonts w:ascii="Times" w:hAnsi="Times" w:cs="Times"/>
                <w:i/>
                <w:iCs/>
              </w:rPr>
            </w:pPr>
            <w:moveTo w:id="360" w:author="DANIEL FERNANDEZ ALONSO" w:date="2022-09-06T23:24:00Z">
              <w:r w:rsidRPr="005725F5">
                <w:rPr>
                  <w:i/>
                  <w:iCs/>
                </w:rPr>
                <w:t>Min1</w:t>
              </w:r>
            </w:moveTo>
          </w:p>
        </w:tc>
        <w:tc>
          <w:tcPr>
            <w:tcW w:w="155.75pt" w:type="dxa"/>
            <w:vAlign w:val="center"/>
          </w:tcPr>
          <w:p w14:paraId="20D72DE4" w14:textId="77777777" w:rsidR="008D0BE0" w:rsidRPr="005725F5" w:rsidRDefault="008D0BE0" w:rsidP="00692FD1">
            <w:pPr>
              <w:rPr>
                <w:moveTo w:id="361" w:author="DANIEL FERNANDEZ ALONSO" w:date="2022-09-06T23:24:00Z"/>
                <w:rFonts w:ascii="Times" w:hAnsi="Times" w:cs="Times"/>
                <w:sz w:val="16"/>
                <w:szCs w:val="16"/>
              </w:rPr>
            </w:pPr>
            <w:moveTo w:id="362" w:author="DANIEL FERNANDEZ ALONSO" w:date="2022-09-06T23:24:00Z">
              <w:r w:rsidRPr="005725F5">
                <w:rPr>
                  <w:color w:val="000000" w:themeColor="text1"/>
                  <w:kern w:val="24"/>
                  <w:sz w:val="16"/>
                  <w:szCs w:val="16"/>
                </w:rPr>
                <w:t xml:space="preserve">Magnet distance from ϕDarc1 </w:t>
              </w:r>
            </w:moveTo>
          </w:p>
        </w:tc>
      </w:tr>
      <w:tr w:rsidR="008D0BE0" w:rsidRPr="005725F5" w14:paraId="0107D174" w14:textId="77777777" w:rsidTr="00692FD1">
        <w:trPr>
          <w:trHeight w:val="210"/>
          <w:jc w:val="center"/>
        </w:trPr>
        <w:tc>
          <w:tcPr>
            <w:tcW w:w="78.15pt" w:type="dxa"/>
          </w:tcPr>
          <w:p w14:paraId="2A18C7AC" w14:textId="77777777" w:rsidR="008D0BE0" w:rsidRPr="005725F5" w:rsidRDefault="008D0BE0" w:rsidP="00692FD1">
            <w:pPr>
              <w:pStyle w:val="tablecopy"/>
              <w:jc w:val="center"/>
              <w:rPr>
                <w:moveTo w:id="363" w:author="DANIEL FERNANDEZ ALONSO" w:date="2022-09-06T23:24:00Z"/>
                <w:rFonts w:ascii="Times" w:hAnsi="Times" w:cs="Times"/>
                <w:i/>
                <w:iCs/>
              </w:rPr>
            </w:pPr>
            <w:moveTo w:id="364" w:author="DANIEL FERNANDEZ ALONSO" w:date="2022-09-06T23:24:00Z">
              <w:r w:rsidRPr="005725F5">
                <w:rPr>
                  <w:i/>
                  <w:iCs/>
                </w:rPr>
                <w:t>mgap</w:t>
              </w:r>
            </w:moveTo>
          </w:p>
        </w:tc>
        <w:tc>
          <w:tcPr>
            <w:tcW w:w="155.75pt" w:type="dxa"/>
            <w:vAlign w:val="center"/>
          </w:tcPr>
          <w:p w14:paraId="13B0CF27" w14:textId="77777777" w:rsidR="008D0BE0" w:rsidRPr="005725F5" w:rsidRDefault="008D0BE0" w:rsidP="00692FD1">
            <w:pPr>
              <w:rPr>
                <w:moveTo w:id="365" w:author="DANIEL FERNANDEZ ALONSO" w:date="2022-09-06T23:24:00Z"/>
                <w:rFonts w:ascii="Times" w:hAnsi="Times" w:cs="Times"/>
                <w:sz w:val="16"/>
                <w:szCs w:val="16"/>
              </w:rPr>
            </w:pPr>
            <w:moveTo w:id="366" w:author="DANIEL FERNANDEZ ALONSO" w:date="2022-09-06T23:24:00Z">
              <w:r w:rsidRPr="005725F5">
                <w:rPr>
                  <w:color w:val="000000" w:themeColor="text1"/>
                  <w:kern w:val="24"/>
                  <w:sz w:val="16"/>
                  <w:szCs w:val="16"/>
                </w:rPr>
                <w:t>Magnet gap in slot</w:t>
              </w:r>
            </w:moveTo>
          </w:p>
        </w:tc>
      </w:tr>
      <w:tr w:rsidR="008D0BE0" w:rsidRPr="005725F5" w14:paraId="02168B39" w14:textId="77777777" w:rsidTr="00692FD1">
        <w:trPr>
          <w:trHeight w:val="210"/>
          <w:jc w:val="center"/>
        </w:trPr>
        <w:tc>
          <w:tcPr>
            <w:tcW w:w="78.15pt" w:type="dxa"/>
          </w:tcPr>
          <w:p w14:paraId="23FB1128" w14:textId="77777777" w:rsidR="008D0BE0" w:rsidRPr="005725F5" w:rsidRDefault="008D0BE0" w:rsidP="00692FD1">
            <w:pPr>
              <w:pStyle w:val="tablecopy"/>
              <w:jc w:val="center"/>
              <w:rPr>
                <w:moveTo w:id="367" w:author="DANIEL FERNANDEZ ALONSO" w:date="2022-09-06T23:24:00Z"/>
                <w:rFonts w:ascii="Times" w:hAnsi="Times" w:cs="Times"/>
                <w:i/>
                <w:iCs/>
              </w:rPr>
            </w:pPr>
            <w:moveTo w:id="368" w:author="DANIEL FERNANDEZ ALONSO" w:date="2022-09-06T23:24:00Z">
              <w:r w:rsidRPr="005725F5">
                <w:rPr>
                  <w:i/>
                  <w:iCs/>
                </w:rPr>
                <w:t>SW</w:t>
              </w:r>
            </w:moveTo>
          </w:p>
        </w:tc>
        <w:tc>
          <w:tcPr>
            <w:tcW w:w="155.75pt" w:type="dxa"/>
            <w:vAlign w:val="center"/>
          </w:tcPr>
          <w:p w14:paraId="71CDDFFB" w14:textId="77777777" w:rsidR="008D0BE0" w:rsidRPr="005725F5" w:rsidRDefault="008D0BE0" w:rsidP="00692FD1">
            <w:pPr>
              <w:rPr>
                <w:moveTo w:id="369" w:author="DANIEL FERNANDEZ ALONSO" w:date="2022-09-06T23:24:00Z"/>
                <w:rFonts w:ascii="Times" w:hAnsi="Times" w:cs="Times"/>
                <w:sz w:val="16"/>
                <w:szCs w:val="16"/>
              </w:rPr>
            </w:pPr>
            <w:moveTo w:id="370" w:author="DANIEL FERNANDEZ ALONSO" w:date="2022-09-06T23:24:00Z">
              <w:r w:rsidRPr="005725F5">
                <w:rPr>
                  <w:color w:val="000000" w:themeColor="text1"/>
                  <w:kern w:val="24"/>
                  <w:sz w:val="16"/>
                  <w:szCs w:val="16"/>
                </w:rPr>
                <w:t>Slot width</w:t>
              </w:r>
            </w:moveTo>
          </w:p>
        </w:tc>
      </w:tr>
      <w:tr w:rsidR="008D0BE0" w:rsidRPr="005725F5" w14:paraId="2537EA18" w14:textId="77777777" w:rsidTr="00692FD1">
        <w:trPr>
          <w:trHeight w:val="210"/>
          <w:jc w:val="center"/>
        </w:trPr>
        <w:tc>
          <w:tcPr>
            <w:tcW w:w="78.15pt" w:type="dxa"/>
          </w:tcPr>
          <w:p w14:paraId="35E7BC49" w14:textId="77777777" w:rsidR="008D0BE0" w:rsidRPr="005725F5" w:rsidRDefault="008D0BE0" w:rsidP="00692FD1">
            <w:pPr>
              <w:pStyle w:val="tablecopy"/>
              <w:jc w:val="center"/>
              <w:rPr>
                <w:moveTo w:id="371" w:author="DANIEL FERNANDEZ ALONSO" w:date="2022-09-06T23:24:00Z"/>
              </w:rPr>
            </w:pPr>
            <w:moveTo w:id="372" w:author="DANIEL FERNANDEZ ALONSO" w:date="2022-09-06T23:24:00Z">
              <w:r w:rsidRPr="005725F5">
                <w:rPr>
                  <w:i/>
                  <w:iCs/>
                </w:rPr>
                <w:t>Bth1</w:t>
              </w:r>
            </w:moveTo>
          </w:p>
        </w:tc>
        <w:tc>
          <w:tcPr>
            <w:tcW w:w="155.75pt" w:type="dxa"/>
            <w:vAlign w:val="center"/>
          </w:tcPr>
          <w:p w14:paraId="162F074E" w14:textId="77777777" w:rsidR="008D0BE0" w:rsidRPr="005725F5" w:rsidRDefault="008D0BE0" w:rsidP="00692FD1">
            <w:pPr>
              <w:rPr>
                <w:moveTo w:id="373" w:author="DANIEL FERNANDEZ ALONSO" w:date="2022-09-06T23:24:00Z"/>
                <w:sz w:val="16"/>
                <w:szCs w:val="16"/>
              </w:rPr>
            </w:pPr>
            <w:moveTo w:id="374" w:author="DANIEL FERNANDEZ ALONSO" w:date="2022-09-06T23:24:00Z">
              <w:r w:rsidRPr="005725F5">
                <w:rPr>
                  <w:color w:val="000000" w:themeColor="text1"/>
                  <w:kern w:val="24"/>
                  <w:sz w:val="16"/>
                  <w:szCs w:val="16"/>
                </w:rPr>
                <w:t>Outer bridge thickness</w:t>
              </w:r>
            </w:moveTo>
          </w:p>
        </w:tc>
      </w:tr>
      <w:tr w:rsidR="008D0BE0" w:rsidRPr="005725F5" w14:paraId="087FA90B" w14:textId="77777777" w:rsidTr="00692FD1">
        <w:trPr>
          <w:trHeight w:val="210"/>
          <w:jc w:val="center"/>
        </w:trPr>
        <w:tc>
          <w:tcPr>
            <w:tcW w:w="78.15pt" w:type="dxa"/>
          </w:tcPr>
          <w:p w14:paraId="6D1C5B61" w14:textId="77777777" w:rsidR="008D0BE0" w:rsidRPr="005725F5" w:rsidRDefault="008D0BE0" w:rsidP="00692FD1">
            <w:pPr>
              <w:pStyle w:val="tablecopy"/>
              <w:jc w:val="center"/>
              <w:rPr>
                <w:moveTo w:id="375" w:author="DANIEL FERNANDEZ ALONSO" w:date="2022-09-06T23:24:00Z"/>
                <w:i/>
                <w:iCs/>
              </w:rPr>
            </w:pPr>
            <w:moveTo w:id="376" w:author="DANIEL FERNANDEZ ALONSO" w:date="2022-09-06T23:24:00Z">
              <w:r w:rsidRPr="005725F5">
                <w:rPr>
                  <w:i/>
                  <w:iCs/>
                </w:rPr>
                <w:t>Bth2</w:t>
              </w:r>
            </w:moveTo>
          </w:p>
        </w:tc>
        <w:tc>
          <w:tcPr>
            <w:tcW w:w="155.75pt" w:type="dxa"/>
            <w:vAlign w:val="center"/>
          </w:tcPr>
          <w:p w14:paraId="73EA8F12" w14:textId="77777777" w:rsidR="008D0BE0" w:rsidRPr="005725F5" w:rsidRDefault="008D0BE0" w:rsidP="00692FD1">
            <w:pPr>
              <w:rPr>
                <w:moveTo w:id="377" w:author="DANIEL FERNANDEZ ALONSO" w:date="2022-09-06T23:24:00Z"/>
                <w:rFonts w:ascii="Times" w:hAnsi="Times" w:cs="Times"/>
                <w:sz w:val="16"/>
                <w:szCs w:val="16"/>
              </w:rPr>
            </w:pPr>
            <w:moveTo w:id="378" w:author="DANIEL FERNANDEZ ALONSO" w:date="2022-09-06T23:24:00Z">
              <w:r w:rsidRPr="005725F5">
                <w:rPr>
                  <w:color w:val="000000" w:themeColor="text1"/>
                  <w:kern w:val="24"/>
                  <w:sz w:val="16"/>
                  <w:szCs w:val="16"/>
                </w:rPr>
                <w:t>Inner bridge thickness</w:t>
              </w:r>
            </w:moveTo>
          </w:p>
        </w:tc>
      </w:tr>
    </w:tbl>
    <w:p w14:paraId="2484B615" w14:textId="3694506B" w:rsidR="008D0BE0" w:rsidDel="00163BF8" w:rsidRDefault="008D0BE0" w:rsidP="008D0BE0">
      <w:pPr>
        <w:pStyle w:val="a4"/>
        <w:ind w:firstLine="0pt"/>
        <w:rPr>
          <w:del w:id="379" w:author="DANIEL FERNANDEZ ALONSO" w:date="2022-09-06T23:32:00Z"/>
          <w:moveTo w:id="380" w:author="DANIEL FERNANDEZ ALONSO" w:date="2022-09-06T23:24:00Z"/>
          <w:rFonts w:ascii="Times" w:hAnsi="Times" w:cs="Times"/>
          <w:lang w:val="en-US"/>
        </w:rPr>
      </w:pPr>
      <w:moveTo w:id="381" w:author="DANIEL FERNANDEZ ALONSO" w:date="2022-09-06T23:24:00Z">
        <w:r>
          <w:rPr>
            <w:rFonts w:ascii="Times" w:hAnsi="Times" w:cs="Times"/>
            <w:lang w:val="en-US"/>
          </w:rPr>
          <w:tab/>
        </w:r>
      </w:moveTo>
    </w:p>
    <w:moveToRangeEnd w:id="317"/>
    <w:p w14:paraId="1450C132" w14:textId="77777777" w:rsidR="008D0BE0" w:rsidRDefault="008D0BE0" w:rsidP="000361A3">
      <w:pPr>
        <w:ind w:firstLine="17.85pt"/>
        <w:jc w:val="both"/>
        <w:rPr>
          <w:rFonts w:ascii="Times" w:hAnsi="Times" w:cs="Times"/>
        </w:rPr>
      </w:pPr>
    </w:p>
    <w:p w14:paraId="0AC769B0" w14:textId="6917617D" w:rsidR="00D520C1" w:rsidRPr="005725F5" w:rsidRDefault="00921224" w:rsidP="001C1BD3">
      <w:pPr>
        <w:pStyle w:val="tablehead"/>
        <w:tabs>
          <w:tab w:val="clear" w:pos="54pt"/>
          <w:tab w:val="num" w:pos="28.35pt"/>
        </w:tabs>
      </w:pPr>
      <w:r w:rsidRPr="005725F5">
        <w:t>Parameters Of The Multy</w:t>
      </w:r>
      <w:r w:rsidR="008F538E" w:rsidRPr="005725F5">
        <w:t>-Objective Function</w:t>
      </w:r>
    </w:p>
    <w:tbl>
      <w:tblPr>
        <w:tblW w:w="243.1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48"/>
        <w:gridCol w:w="1559"/>
        <w:gridCol w:w="2455"/>
      </w:tblGrid>
      <w:tr w:rsidR="00E621E3" w:rsidRPr="005725F5" w14:paraId="01045CB9" w14:textId="77777777" w:rsidTr="00B54016">
        <w:trPr>
          <w:cantSplit/>
          <w:trHeight w:val="240"/>
          <w:tblHeader/>
          <w:jc w:val="center"/>
        </w:trPr>
        <w:tc>
          <w:tcPr>
            <w:tcW w:w="42.40pt" w:type="dxa"/>
            <w:vAlign w:val="center"/>
          </w:tcPr>
          <w:p w14:paraId="5C53C6A9" w14:textId="41B5F9FF" w:rsidR="00E621E3" w:rsidRPr="00FC13EE" w:rsidRDefault="00016FF2" w:rsidP="00A36EDF">
            <w:pPr>
              <w:pStyle w:val="tablecolsubhead"/>
            </w:pPr>
            <w:r w:rsidRPr="00FC13EE">
              <w:t>Symbol</w:t>
            </w:r>
          </w:p>
        </w:tc>
        <w:tc>
          <w:tcPr>
            <w:tcW w:w="77.95pt" w:type="dxa"/>
            <w:vAlign w:val="center"/>
          </w:tcPr>
          <w:p w14:paraId="14F91E29" w14:textId="75E999BD" w:rsidR="00E621E3" w:rsidRPr="00FC13EE" w:rsidRDefault="0088508B" w:rsidP="00A36EDF">
            <w:pPr>
              <w:pStyle w:val="tablecolsubhead"/>
            </w:pPr>
            <w:r w:rsidRPr="00FC13EE">
              <w:t>Function</w:t>
            </w:r>
          </w:p>
        </w:tc>
        <w:tc>
          <w:tcPr>
            <w:tcW w:w="122.75pt" w:type="dxa"/>
            <w:vAlign w:val="center"/>
          </w:tcPr>
          <w:p w14:paraId="3406B96D" w14:textId="00D1CD74" w:rsidR="00E621E3" w:rsidRPr="00FC13EE" w:rsidRDefault="00B44128" w:rsidP="00A36EDF">
            <w:pPr>
              <w:pStyle w:val="tablecolsubhead"/>
            </w:pPr>
            <w:r w:rsidRPr="00FC13EE">
              <w:t>Definition</w:t>
            </w:r>
          </w:p>
        </w:tc>
      </w:tr>
      <w:tr w:rsidR="00AF6853" w:rsidRPr="005725F5" w14:paraId="50A446B9" w14:textId="77777777" w:rsidTr="00B54016">
        <w:trPr>
          <w:cantSplit/>
          <w:trHeight w:val="240"/>
          <w:tblHeader/>
          <w:jc w:val="center"/>
        </w:trPr>
        <w:tc>
          <w:tcPr>
            <w:tcW w:w="42.40pt" w:type="dxa"/>
            <w:vAlign w:val="center"/>
          </w:tcPr>
          <w:p w14:paraId="5ACC6065" w14:textId="0ED3FEDF" w:rsidR="00AF6853" w:rsidRPr="00FC13EE" w:rsidRDefault="00AF6853" w:rsidP="00AF6853">
            <w:pPr>
              <w:pStyle w:val="tablecolsubhead"/>
            </w:pPr>
            <w:r w:rsidRPr="00FC13EE">
              <w:rPr>
                <w:sz w:val="16"/>
                <w:szCs w:val="16"/>
                <w:rPrChange w:id="382" w:author="백형민" w:date="2022-10-02T16:03:00Z">
                  <w:rPr>
                    <w:rFonts w:ascii="Times" w:hAnsi="Times" w:cs="Times"/>
                    <w:sz w:val="16"/>
                    <w:szCs w:val="16"/>
                  </w:rPr>
                </w:rPrChange>
              </w:rPr>
              <w:t>O</w:t>
            </w:r>
            <w:r w:rsidRPr="00FC13EE">
              <w:rPr>
                <w:sz w:val="16"/>
                <w:szCs w:val="16"/>
                <w:vertAlign w:val="subscript"/>
                <w:rPrChange w:id="383" w:author="백형민" w:date="2022-10-02T16:03:00Z">
                  <w:rPr>
                    <w:rFonts w:ascii="Times" w:hAnsi="Times" w:cs="Times"/>
                    <w:sz w:val="16"/>
                    <w:szCs w:val="16"/>
                    <w:vertAlign w:val="subscript"/>
                  </w:rPr>
                </w:rPrChange>
              </w:rPr>
              <w:t>1</w:t>
            </w:r>
          </w:p>
        </w:tc>
        <w:tc>
          <w:tcPr>
            <w:tcW w:w="77.95pt" w:type="dxa"/>
            <w:vAlign w:val="center"/>
          </w:tcPr>
          <w:p w14:paraId="6D9AEF09" w14:textId="496158F7" w:rsidR="00AF6853" w:rsidRPr="00FC13EE" w:rsidRDefault="00AF6853" w:rsidP="00AF6853">
            <w:pPr>
              <w:pStyle w:val="tablecolsubhead"/>
              <w:rPr>
                <w:b w:val="0"/>
                <w:bCs w:val="0"/>
                <w:i w:val="0"/>
                <w:iCs w:val="0"/>
              </w:rPr>
            </w:pPr>
            <w:r w:rsidRPr="00FC13EE">
              <w:rPr>
                <w:b w:val="0"/>
                <w:bCs w:val="0"/>
                <w:i w:val="0"/>
                <w:iCs w:val="0"/>
                <w:sz w:val="16"/>
                <w:szCs w:val="16"/>
                <w:rPrChange w:id="384" w:author="백형민" w:date="2022-10-02T16:03:00Z">
                  <w:rPr>
                    <w:rFonts w:ascii="Times" w:hAnsi="Times" w:cs="Times"/>
                    <w:b w:val="0"/>
                    <w:bCs w:val="0"/>
                    <w:i w:val="0"/>
                    <w:iCs w:val="0"/>
                    <w:sz w:val="16"/>
                    <w:szCs w:val="16"/>
                  </w:rPr>
                </w:rPrChange>
              </w:rPr>
              <w:t>THD</w:t>
            </w:r>
          </w:p>
        </w:tc>
        <w:tc>
          <w:tcPr>
            <w:tcW w:w="122.75pt" w:type="dxa"/>
            <w:vAlign w:val="center"/>
          </w:tcPr>
          <w:p w14:paraId="6BD11F22" w14:textId="53CC4804" w:rsidR="00AF6853" w:rsidRPr="00FC13EE" w:rsidRDefault="009B7174" w:rsidP="00AF6853">
            <w:pPr>
              <w:pStyle w:val="tablecolsubhead"/>
              <w:rPr>
                <w:b w:val="0"/>
                <w:bCs w:val="0"/>
                <w:i w:val="0"/>
                <w:iCs w:val="0"/>
              </w:rPr>
            </w:pPr>
            <w:r w:rsidRPr="00FC13EE">
              <w:rPr>
                <w:b w:val="0"/>
                <w:bCs w:val="0"/>
                <w:i w:val="0"/>
                <w:iCs w:val="0"/>
                <w:sz w:val="16"/>
                <w:szCs w:val="16"/>
                <w:rPrChange w:id="385" w:author="백형민" w:date="2022-10-02T16:03:00Z">
                  <w:rPr>
                    <w:rFonts w:ascii="Times" w:hAnsi="Times" w:cs="Times"/>
                    <w:b w:val="0"/>
                    <w:bCs w:val="0"/>
                    <w:i w:val="0"/>
                    <w:iCs w:val="0"/>
                    <w:sz w:val="16"/>
                    <w:szCs w:val="16"/>
                  </w:rPr>
                </w:rPrChange>
              </w:rPr>
              <w:t xml:space="preserve">Total </w:t>
            </w:r>
            <w:r w:rsidR="00AF6853" w:rsidRPr="00FC13EE">
              <w:rPr>
                <w:b w:val="0"/>
                <w:bCs w:val="0"/>
                <w:i w:val="0"/>
                <w:iCs w:val="0"/>
                <w:sz w:val="16"/>
                <w:szCs w:val="16"/>
                <w:rPrChange w:id="386" w:author="백형민" w:date="2022-10-02T16:03:00Z">
                  <w:rPr>
                    <w:rFonts w:ascii="Times" w:hAnsi="Times" w:cs="Times"/>
                    <w:b w:val="0"/>
                    <w:bCs w:val="0"/>
                    <w:i w:val="0"/>
                    <w:iCs w:val="0"/>
                    <w:sz w:val="16"/>
                    <w:szCs w:val="16"/>
                  </w:rPr>
                </w:rPrChange>
              </w:rPr>
              <w:t xml:space="preserve">Harmonic distortion of </w:t>
            </w:r>
            <w:r w:rsidRPr="00FC13EE">
              <w:rPr>
                <w:b w:val="0"/>
                <w:bCs w:val="0"/>
                <w:i w:val="0"/>
                <w:iCs w:val="0"/>
                <w:sz w:val="16"/>
                <w:szCs w:val="16"/>
                <w:rPrChange w:id="387" w:author="백형민" w:date="2022-10-02T16:03:00Z">
                  <w:rPr>
                    <w:rFonts w:ascii="Times" w:hAnsi="Times" w:cs="Times"/>
                    <w:b w:val="0"/>
                    <w:bCs w:val="0"/>
                    <w:i w:val="0"/>
                    <w:iCs w:val="0"/>
                    <w:sz w:val="16"/>
                    <w:szCs w:val="16"/>
                  </w:rPr>
                </w:rPrChange>
              </w:rPr>
              <w:t>magnetic flux density</w:t>
            </w:r>
            <w:r w:rsidR="00AF6853" w:rsidRPr="00FC13EE">
              <w:rPr>
                <w:b w:val="0"/>
                <w:bCs w:val="0"/>
                <w:i w:val="0"/>
                <w:iCs w:val="0"/>
                <w:sz w:val="16"/>
                <w:szCs w:val="16"/>
                <w:rPrChange w:id="388" w:author="백형민" w:date="2022-10-02T16:03:00Z">
                  <w:rPr>
                    <w:rFonts w:ascii="Times" w:hAnsi="Times" w:cs="Times"/>
                    <w:b w:val="0"/>
                    <w:bCs w:val="0"/>
                    <w:i w:val="0"/>
                    <w:iCs w:val="0"/>
                    <w:sz w:val="16"/>
                    <w:szCs w:val="16"/>
                  </w:rPr>
                </w:rPrChange>
              </w:rPr>
              <w:t xml:space="preserve"> in %</w:t>
            </w:r>
          </w:p>
        </w:tc>
      </w:tr>
      <w:tr w:rsidR="00AF6853" w:rsidRPr="005725F5" w14:paraId="347E2ADE" w14:textId="77777777" w:rsidTr="00B54016">
        <w:trPr>
          <w:cantSplit/>
          <w:trHeight w:val="240"/>
          <w:tblHeader/>
          <w:jc w:val="center"/>
        </w:trPr>
        <w:tc>
          <w:tcPr>
            <w:tcW w:w="42.40pt" w:type="dxa"/>
            <w:vAlign w:val="center"/>
          </w:tcPr>
          <w:p w14:paraId="521B8CC1" w14:textId="75E559C5" w:rsidR="00AF6853" w:rsidRPr="00FC13EE" w:rsidRDefault="00AF6853" w:rsidP="00AF6853">
            <w:pPr>
              <w:pStyle w:val="tablecolsubhead"/>
            </w:pPr>
            <w:r w:rsidRPr="00FC13EE">
              <w:rPr>
                <w:sz w:val="16"/>
                <w:szCs w:val="16"/>
                <w:rPrChange w:id="389" w:author="백형민" w:date="2022-10-02T16:03:00Z">
                  <w:rPr>
                    <w:rFonts w:ascii="Times" w:hAnsi="Times" w:cs="Times"/>
                    <w:sz w:val="16"/>
                    <w:szCs w:val="16"/>
                  </w:rPr>
                </w:rPrChange>
              </w:rPr>
              <w:t>O</w:t>
            </w:r>
            <w:r w:rsidRPr="00FC13EE">
              <w:rPr>
                <w:sz w:val="16"/>
                <w:szCs w:val="16"/>
                <w:vertAlign w:val="subscript"/>
                <w:rPrChange w:id="390" w:author="백형민" w:date="2022-10-02T16:03:00Z">
                  <w:rPr>
                    <w:rFonts w:ascii="Times" w:hAnsi="Times" w:cs="Times"/>
                    <w:sz w:val="16"/>
                    <w:szCs w:val="16"/>
                    <w:vertAlign w:val="subscript"/>
                  </w:rPr>
                </w:rPrChange>
              </w:rPr>
              <w:t>2</w:t>
            </w:r>
          </w:p>
        </w:tc>
        <w:tc>
          <w:tcPr>
            <w:tcW w:w="77.95pt" w:type="dxa"/>
            <w:vAlign w:val="center"/>
          </w:tcPr>
          <w:p w14:paraId="05F3AEB2" w14:textId="3A57EF92" w:rsidR="00AF6853" w:rsidRPr="00FC13EE" w:rsidRDefault="007C3840" w:rsidP="007C3840">
            <w:pPr>
              <w:pStyle w:val="tablecolsubhead"/>
              <w:rPr>
                <w:b w:val="0"/>
                <w:bCs w:val="0"/>
                <w:i w:val="0"/>
                <w:iCs w:val="0"/>
              </w:rPr>
            </w:pPr>
            <m:oMathPara>
              <m:oMath>
                <m:r>
                  <m:rPr>
                    <m:sty m:val="bi"/>
                  </m:rPr>
                  <w:rPr>
                    <w:rFonts w:ascii="Cambria Math" w:eastAsiaTheme="minorEastAsia" w:hAnsi="Cambria Math"/>
                    <w:noProof/>
                    <w:sz w:val="16"/>
                    <w:szCs w:val="16"/>
                    <w:lang w:eastAsia="ko-KR"/>
                    <w:rPrChange w:id="391" w:author="백형민" w:date="2022-10-02T16:03:00Z">
                      <w:rPr>
                        <w:rFonts w:ascii="Cambria Math" w:eastAsiaTheme="minorEastAsia" w:hAnsi="Times" w:cs="Times"/>
                        <w:noProof/>
                        <w:sz w:val="16"/>
                        <w:szCs w:val="16"/>
                        <w:lang w:eastAsia="ko-KR"/>
                      </w:rPr>
                    </w:rPrChange>
                  </w:rPr>
                  <m:t>(</m:t>
                </m:r>
                <m:sSub>
                  <m:sSubPr>
                    <m:ctrlPr>
                      <w:rPr>
                        <w:rFonts w:ascii="Cambria Math" w:eastAsiaTheme="minorEastAsia" w:hAnsi="Cambria Math"/>
                        <w:b w:val="0"/>
                        <w:noProof/>
                        <w:sz w:val="16"/>
                        <w:szCs w:val="16"/>
                        <w:lang w:eastAsia="ko-KR"/>
                        <w:rPrChange w:id="392" w:author="백형민" w:date="2022-10-02T16:03:00Z">
                          <w:rPr>
                            <w:rFonts w:ascii="Cambria Math" w:eastAsiaTheme="minorEastAsia" w:hAnsi="Times" w:cs="Times"/>
                            <w:b w:val="0"/>
                            <w:noProof/>
                            <w:sz w:val="16"/>
                            <w:szCs w:val="16"/>
                            <w:lang w:eastAsia="ko-KR"/>
                          </w:rPr>
                        </w:rPrChange>
                      </w:rPr>
                    </m:ctrlPr>
                  </m:sSubPr>
                  <m:e>
                    <m:r>
                      <m:rPr>
                        <m:sty m:val="bi"/>
                      </m:rPr>
                      <w:rPr>
                        <w:rFonts w:ascii="Cambria Math" w:eastAsiaTheme="minorEastAsia" w:hAnsi="Cambria Math"/>
                        <w:noProof/>
                        <w:sz w:val="16"/>
                        <w:szCs w:val="16"/>
                        <w:lang w:eastAsia="ko-KR"/>
                        <w:rPrChange w:id="393" w:author="백형민" w:date="2022-10-02T16:03:00Z">
                          <w:rPr>
                            <w:rFonts w:ascii="Cambria Math" w:eastAsiaTheme="minorEastAsia" w:hAnsi="Times" w:cs="Times"/>
                            <w:noProof/>
                            <w:sz w:val="16"/>
                            <w:szCs w:val="16"/>
                            <w:lang w:eastAsia="ko-KR"/>
                          </w:rPr>
                        </w:rPrChange>
                      </w:rPr>
                      <m:t>B</m:t>
                    </m:r>
                  </m:e>
                  <m:sub>
                    <m:r>
                      <m:rPr>
                        <m:sty m:val="bi"/>
                      </m:rPr>
                      <w:rPr>
                        <w:rFonts w:ascii="Cambria Math" w:eastAsiaTheme="minorEastAsia" w:hAnsi="Cambria Math"/>
                        <w:noProof/>
                        <w:sz w:val="16"/>
                        <w:szCs w:val="16"/>
                        <w:lang w:eastAsia="ko-KR"/>
                        <w:rPrChange w:id="394" w:author="백형민" w:date="2022-10-02T16:03:00Z">
                          <w:rPr>
                            <w:rFonts w:ascii="Cambria Math" w:eastAsiaTheme="minorEastAsia" w:hAnsi="Times" w:cs="Times"/>
                            <w:noProof/>
                            <w:sz w:val="16"/>
                            <w:szCs w:val="16"/>
                            <w:lang w:eastAsia="ko-KR"/>
                          </w:rPr>
                        </w:rPrChange>
                      </w:rPr>
                      <m:t>Hall</m:t>
                    </m:r>
                  </m:sub>
                </m:sSub>
                <m:r>
                  <m:rPr>
                    <m:sty m:val="bi"/>
                  </m:rPr>
                  <w:rPr>
                    <w:rFonts w:ascii="Cambria Math" w:eastAsiaTheme="minorEastAsia" w:hAnsi="Cambria Math"/>
                    <w:noProof/>
                    <w:sz w:val="16"/>
                    <w:szCs w:val="16"/>
                    <w:lang w:eastAsia="ko-KR"/>
                    <w:rPrChange w:id="395" w:author="백형민" w:date="2022-10-02T16:03:00Z">
                      <w:rPr>
                        <w:rFonts w:ascii="Cambria Math" w:eastAsiaTheme="minorEastAsia" w:hAnsi="Times" w:cs="Times"/>
                        <w:noProof/>
                        <w:sz w:val="16"/>
                        <w:szCs w:val="16"/>
                        <w:lang w:eastAsia="ko-KR"/>
                      </w:rPr>
                    </w:rPrChange>
                  </w:rPr>
                  <m:t>-</m:t>
                </m:r>
                <m:r>
                  <m:rPr>
                    <m:sty m:val="bi"/>
                  </m:rPr>
                  <w:rPr>
                    <w:rFonts w:ascii="Cambria Math" w:eastAsiaTheme="minorEastAsia" w:hAnsi="Cambria Math"/>
                    <w:noProof/>
                    <w:sz w:val="16"/>
                    <w:szCs w:val="16"/>
                    <w:lang w:eastAsia="ko-KR"/>
                    <w:rPrChange w:id="396" w:author="백형민" w:date="2022-10-02T16:03:00Z">
                      <w:rPr>
                        <w:rFonts w:ascii="Cambria Math" w:eastAsiaTheme="minorEastAsia" w:hAnsi="Times" w:cs="Times"/>
                        <w:noProof/>
                        <w:sz w:val="16"/>
                        <w:szCs w:val="16"/>
                        <w:lang w:eastAsia="ko-KR"/>
                      </w:rPr>
                    </w:rPrChange>
                  </w:rPr>
                  <m:t>0.08</m:t>
                </m:r>
                <m:sSup>
                  <m:sSupPr>
                    <m:ctrlPr>
                      <w:rPr>
                        <w:rFonts w:ascii="Cambria Math" w:eastAsiaTheme="minorEastAsia" w:hAnsi="Cambria Math"/>
                        <w:b w:val="0"/>
                        <w:noProof/>
                        <w:sz w:val="16"/>
                        <w:szCs w:val="16"/>
                        <w:lang w:eastAsia="ko-KR"/>
                        <w:rPrChange w:id="397" w:author="백형민" w:date="2022-10-02T16:03:00Z">
                          <w:rPr>
                            <w:rFonts w:ascii="Cambria Math" w:eastAsiaTheme="minorEastAsia" w:hAnsi="Times" w:cs="Times"/>
                            <w:b w:val="0"/>
                            <w:noProof/>
                            <w:sz w:val="16"/>
                            <w:szCs w:val="16"/>
                            <w:lang w:eastAsia="ko-KR"/>
                          </w:rPr>
                        </w:rPrChange>
                      </w:rPr>
                    </m:ctrlPr>
                  </m:sSupPr>
                  <m:e>
                    <m:r>
                      <m:rPr>
                        <m:sty m:val="bi"/>
                      </m:rPr>
                      <w:rPr>
                        <w:rFonts w:ascii="Cambria Math" w:eastAsiaTheme="minorEastAsia" w:hAnsi="Cambria Math"/>
                        <w:noProof/>
                        <w:sz w:val="16"/>
                        <w:szCs w:val="16"/>
                        <w:lang w:eastAsia="ko-KR"/>
                        <w:rPrChange w:id="398" w:author="백형민" w:date="2022-10-02T16:03:00Z">
                          <w:rPr>
                            <w:rFonts w:ascii="Cambria Math" w:eastAsiaTheme="minorEastAsia" w:hAnsi="Times" w:cs="Times"/>
                            <w:noProof/>
                            <w:sz w:val="16"/>
                            <w:szCs w:val="16"/>
                            <w:lang w:eastAsia="ko-KR"/>
                          </w:rPr>
                        </w:rPrChange>
                      </w:rPr>
                      <m:t>)</m:t>
                    </m:r>
                  </m:e>
                  <m:sup>
                    <m:r>
                      <m:rPr>
                        <m:sty m:val="bi"/>
                      </m:rPr>
                      <w:rPr>
                        <w:rFonts w:ascii="Cambria Math" w:eastAsiaTheme="minorEastAsia" w:hAnsi="Cambria Math"/>
                        <w:noProof/>
                        <w:sz w:val="16"/>
                        <w:szCs w:val="16"/>
                        <w:lang w:eastAsia="ko-KR"/>
                        <w:rPrChange w:id="399" w:author="백형민" w:date="2022-10-02T16:03:00Z">
                          <w:rPr>
                            <w:rFonts w:ascii="Cambria Math" w:eastAsiaTheme="minorEastAsia" w:hAnsi="Times" w:cs="Times"/>
                            <w:noProof/>
                            <w:sz w:val="16"/>
                            <w:szCs w:val="16"/>
                            <w:lang w:eastAsia="ko-KR"/>
                          </w:rPr>
                        </w:rPrChange>
                      </w:rPr>
                      <m:t>2</m:t>
                    </m:r>
                  </m:sup>
                </m:sSup>
              </m:oMath>
            </m:oMathPara>
          </w:p>
        </w:tc>
        <w:tc>
          <w:tcPr>
            <w:tcW w:w="122.75pt" w:type="dxa"/>
            <w:vAlign w:val="center"/>
          </w:tcPr>
          <w:p w14:paraId="70818953" w14:textId="7450889F" w:rsidR="00AF6853" w:rsidRPr="00FC13EE" w:rsidRDefault="00FA3B46" w:rsidP="00AF6853">
            <w:pPr>
              <w:pStyle w:val="tablecolsubhead"/>
              <w:rPr>
                <w:b w:val="0"/>
                <w:bCs w:val="0"/>
                <w:i w:val="0"/>
                <w:iCs w:val="0"/>
              </w:rPr>
            </w:pPr>
            <w:r w:rsidRPr="00FC13EE">
              <w:rPr>
                <w:b w:val="0"/>
                <w:bCs w:val="0"/>
                <w:i w:val="0"/>
                <w:iCs w:val="0"/>
                <w:sz w:val="16"/>
                <w:szCs w:val="16"/>
                <w:rPrChange w:id="400" w:author="백형민" w:date="2022-10-02T16:03:00Z">
                  <w:rPr>
                    <w:rFonts w:ascii="Times" w:hAnsi="Times" w:cs="Times"/>
                    <w:b w:val="0"/>
                    <w:bCs w:val="0"/>
                    <w:i w:val="0"/>
                    <w:iCs w:val="0"/>
                    <w:sz w:val="16"/>
                    <w:szCs w:val="16"/>
                  </w:rPr>
                </w:rPrChange>
              </w:rPr>
              <w:t xml:space="preserve">Function of </w:t>
            </w:r>
            <w:r w:rsidR="00AF6853" w:rsidRPr="00FC13EE">
              <w:rPr>
                <w:b w:val="0"/>
                <w:bCs w:val="0"/>
                <w:i w:val="0"/>
                <w:iCs w:val="0"/>
                <w:sz w:val="16"/>
                <w:szCs w:val="16"/>
                <w:rPrChange w:id="401" w:author="백형민" w:date="2022-10-02T16:03:00Z">
                  <w:rPr>
                    <w:rFonts w:ascii="Times" w:hAnsi="Times" w:cs="Times"/>
                    <w:b w:val="0"/>
                    <w:bCs w:val="0"/>
                    <w:i w:val="0"/>
                    <w:iCs w:val="0"/>
                    <w:sz w:val="16"/>
                    <w:szCs w:val="16"/>
                  </w:rPr>
                </w:rPrChange>
              </w:rPr>
              <w:t xml:space="preserve">Fundamental </w:t>
            </w:r>
            <w:r w:rsidRPr="00FC13EE">
              <w:rPr>
                <w:b w:val="0"/>
                <w:bCs w:val="0"/>
                <w:i w:val="0"/>
                <w:iCs w:val="0"/>
                <w:sz w:val="16"/>
                <w:szCs w:val="16"/>
                <w:rPrChange w:id="402" w:author="백형민" w:date="2022-10-02T16:03:00Z">
                  <w:rPr>
                    <w:rFonts w:ascii="Times" w:hAnsi="Times" w:cs="Times"/>
                    <w:b w:val="0"/>
                    <w:bCs w:val="0"/>
                    <w:i w:val="0"/>
                    <w:iCs w:val="0"/>
                    <w:sz w:val="16"/>
                    <w:szCs w:val="16"/>
                  </w:rPr>
                </w:rPrChange>
              </w:rPr>
              <w:t xml:space="preserve">magnetic </w:t>
            </w:r>
            <w:r w:rsidR="00AF6853" w:rsidRPr="00FC13EE">
              <w:rPr>
                <w:b w:val="0"/>
                <w:bCs w:val="0"/>
                <w:i w:val="0"/>
                <w:iCs w:val="0"/>
                <w:sz w:val="16"/>
                <w:szCs w:val="16"/>
                <w:rPrChange w:id="403" w:author="백형민" w:date="2022-10-02T16:03:00Z">
                  <w:rPr>
                    <w:rFonts w:ascii="Times" w:hAnsi="Times" w:cs="Times"/>
                    <w:b w:val="0"/>
                    <w:bCs w:val="0"/>
                    <w:i w:val="0"/>
                    <w:iCs w:val="0"/>
                    <w:sz w:val="16"/>
                    <w:szCs w:val="16"/>
                  </w:rPr>
                </w:rPrChange>
              </w:rPr>
              <w:t xml:space="preserve">flux </w:t>
            </w:r>
            <w:r w:rsidRPr="00FC13EE">
              <w:rPr>
                <w:b w:val="0"/>
                <w:bCs w:val="0"/>
                <w:i w:val="0"/>
                <w:iCs w:val="0"/>
                <w:sz w:val="16"/>
                <w:szCs w:val="16"/>
                <w:rPrChange w:id="404" w:author="백형민" w:date="2022-10-02T16:03:00Z">
                  <w:rPr>
                    <w:rFonts w:ascii="Times" w:hAnsi="Times" w:cs="Times"/>
                    <w:b w:val="0"/>
                    <w:bCs w:val="0"/>
                    <w:i w:val="0"/>
                    <w:iCs w:val="0"/>
                    <w:sz w:val="16"/>
                    <w:szCs w:val="16"/>
                  </w:rPr>
                </w:rPrChange>
              </w:rPr>
              <w:t xml:space="preserve">density amplitude </w:t>
            </w:r>
            <w:r w:rsidR="00AF6853" w:rsidRPr="00FC13EE">
              <w:rPr>
                <w:b w:val="0"/>
                <w:bCs w:val="0"/>
                <w:i w:val="0"/>
                <w:iCs w:val="0"/>
                <w:sz w:val="16"/>
                <w:szCs w:val="16"/>
                <w:rPrChange w:id="405" w:author="백형민" w:date="2022-10-02T16:03:00Z">
                  <w:rPr>
                    <w:rFonts w:ascii="Times" w:hAnsi="Times" w:cs="Times"/>
                    <w:b w:val="0"/>
                    <w:bCs w:val="0"/>
                    <w:i w:val="0"/>
                    <w:iCs w:val="0"/>
                    <w:sz w:val="16"/>
                    <w:szCs w:val="16"/>
                  </w:rPr>
                </w:rPrChange>
              </w:rPr>
              <w:t xml:space="preserve">in Tesla </w:t>
            </w:r>
            <w:r w:rsidRPr="00FC13EE">
              <w:rPr>
                <w:b w:val="0"/>
                <w:bCs w:val="0"/>
                <w:i w:val="0"/>
                <w:iCs w:val="0"/>
                <w:sz w:val="16"/>
                <w:szCs w:val="16"/>
                <w:rPrChange w:id="406" w:author="백형민" w:date="2022-10-02T16:03:00Z">
                  <w:rPr>
                    <w:rFonts w:ascii="Times" w:hAnsi="Times" w:cs="Times"/>
                    <w:b w:val="0"/>
                    <w:bCs w:val="0"/>
                    <w:i w:val="0"/>
                    <w:iCs w:val="0"/>
                    <w:sz w:val="16"/>
                    <w:szCs w:val="16"/>
                  </w:rPr>
                </w:rPrChange>
              </w:rPr>
              <w:t>to achieve</w:t>
            </w:r>
            <w:r w:rsidR="00AF6853" w:rsidRPr="00FC13EE">
              <w:rPr>
                <w:b w:val="0"/>
                <w:bCs w:val="0"/>
                <w:i w:val="0"/>
                <w:iCs w:val="0"/>
                <w:sz w:val="16"/>
                <w:szCs w:val="16"/>
                <w:rPrChange w:id="407" w:author="백형민" w:date="2022-10-02T16:03:00Z">
                  <w:rPr>
                    <w:rFonts w:ascii="Times" w:hAnsi="Times" w:cs="Times"/>
                    <w:b w:val="0"/>
                    <w:bCs w:val="0"/>
                    <w:i w:val="0"/>
                    <w:iCs w:val="0"/>
                    <w:sz w:val="16"/>
                    <w:szCs w:val="16"/>
                  </w:rPr>
                </w:rPrChange>
              </w:rPr>
              <w:t xml:space="preserve"> </w:t>
            </w:r>
            <w:r w:rsidR="009F40A6" w:rsidRPr="00FC13EE">
              <w:rPr>
                <w:b w:val="0"/>
                <w:bCs w:val="0"/>
                <w:i w:val="0"/>
                <w:iCs w:val="0"/>
                <w:sz w:val="16"/>
                <w:szCs w:val="16"/>
                <w:rPrChange w:id="408" w:author="백형민" w:date="2022-10-02T16:03:00Z">
                  <w:rPr>
                    <w:rFonts w:ascii="Times" w:hAnsi="Times" w:cs="Times"/>
                    <w:b w:val="0"/>
                    <w:bCs w:val="0"/>
                    <w:i w:val="0"/>
                    <w:iCs w:val="0"/>
                    <w:sz w:val="16"/>
                    <w:szCs w:val="16"/>
                  </w:rPr>
                </w:rPrChange>
              </w:rPr>
              <w:t xml:space="preserve">a </w:t>
            </w:r>
            <w:r w:rsidR="00AF6853" w:rsidRPr="00FC13EE">
              <w:rPr>
                <w:b w:val="0"/>
                <w:bCs w:val="0"/>
                <w:i w:val="0"/>
                <w:iCs w:val="0"/>
                <w:sz w:val="16"/>
                <w:szCs w:val="16"/>
                <w:rPrChange w:id="409" w:author="백형민" w:date="2022-10-02T16:03:00Z">
                  <w:rPr>
                    <w:rFonts w:ascii="Times" w:hAnsi="Times" w:cs="Times"/>
                    <w:b w:val="0"/>
                    <w:bCs w:val="0"/>
                    <w:i w:val="0"/>
                    <w:iCs w:val="0"/>
                    <w:sz w:val="16"/>
                    <w:szCs w:val="16"/>
                  </w:rPr>
                </w:rPrChange>
              </w:rPr>
              <w:t>target amplitude of 0.08</w:t>
            </w:r>
          </w:p>
        </w:tc>
      </w:tr>
      <w:tr w:rsidR="00AF6853" w:rsidRPr="005725F5" w14:paraId="50231B79" w14:textId="77777777" w:rsidTr="00B54016">
        <w:trPr>
          <w:cantSplit/>
          <w:trHeight w:val="240"/>
          <w:tblHeader/>
          <w:jc w:val="center"/>
        </w:trPr>
        <w:tc>
          <w:tcPr>
            <w:tcW w:w="42.40pt" w:type="dxa"/>
            <w:vAlign w:val="center"/>
          </w:tcPr>
          <w:p w14:paraId="341DAFFF" w14:textId="7AB1D393" w:rsidR="00AF6853" w:rsidRPr="00FC13EE" w:rsidRDefault="00AF6853" w:rsidP="00AF6853">
            <w:pPr>
              <w:pStyle w:val="tablecolsubhead"/>
            </w:pPr>
            <w:r w:rsidRPr="00FC13EE">
              <w:rPr>
                <w:sz w:val="16"/>
                <w:szCs w:val="16"/>
                <w:rPrChange w:id="410" w:author="백형민" w:date="2022-10-02T16:03:00Z">
                  <w:rPr>
                    <w:rFonts w:ascii="Times" w:hAnsi="Times" w:cs="Times"/>
                    <w:sz w:val="16"/>
                    <w:szCs w:val="16"/>
                  </w:rPr>
                </w:rPrChange>
              </w:rPr>
              <w:t>O</w:t>
            </w:r>
            <w:r w:rsidRPr="00FC13EE">
              <w:rPr>
                <w:sz w:val="16"/>
                <w:szCs w:val="16"/>
                <w:vertAlign w:val="subscript"/>
                <w:rPrChange w:id="411" w:author="백형민" w:date="2022-10-02T16:03:00Z">
                  <w:rPr>
                    <w:rFonts w:ascii="Times" w:hAnsi="Times" w:cs="Times"/>
                    <w:sz w:val="16"/>
                    <w:szCs w:val="16"/>
                    <w:vertAlign w:val="subscript"/>
                  </w:rPr>
                </w:rPrChange>
              </w:rPr>
              <w:t>3</w:t>
            </w:r>
          </w:p>
        </w:tc>
        <w:tc>
          <w:tcPr>
            <w:tcW w:w="77.95pt" w:type="dxa"/>
            <w:vAlign w:val="center"/>
          </w:tcPr>
          <w:p w14:paraId="71F5A665" w14:textId="240700A8" w:rsidR="00AF6853" w:rsidRPr="00FC13EE" w:rsidRDefault="00AF6853" w:rsidP="00AF6853">
            <w:pPr>
              <w:pStyle w:val="tablecolsubhead"/>
              <w:rPr>
                <w:b w:val="0"/>
                <w:bCs w:val="0"/>
                <w:i w:val="0"/>
                <w:iCs w:val="0"/>
              </w:rPr>
            </w:pPr>
            <w:r w:rsidRPr="00FC13EE">
              <w:rPr>
                <w:b w:val="0"/>
                <w:bCs w:val="0"/>
                <w:i w:val="0"/>
                <w:iCs w:val="0"/>
                <w:sz w:val="16"/>
                <w:szCs w:val="16"/>
                <w:rPrChange w:id="412" w:author="백형민" w:date="2022-10-02T16:03:00Z">
                  <w:rPr>
                    <w:rFonts w:ascii="Times" w:hAnsi="Times" w:cs="Times"/>
                    <w:b w:val="0"/>
                    <w:bCs w:val="0"/>
                    <w:i w:val="0"/>
                    <w:iCs w:val="0"/>
                    <w:sz w:val="16"/>
                    <w:szCs w:val="16"/>
                  </w:rPr>
                </w:rPrChange>
              </w:rPr>
              <w:t>PM Volume</w:t>
            </w:r>
          </w:p>
        </w:tc>
        <w:tc>
          <w:tcPr>
            <w:tcW w:w="122.75pt" w:type="dxa"/>
            <w:vAlign w:val="center"/>
          </w:tcPr>
          <w:p w14:paraId="77FD6BF2" w14:textId="36EAF898" w:rsidR="00AF6853" w:rsidRPr="00FC13EE" w:rsidRDefault="00FA3B46" w:rsidP="00AF6853">
            <w:pPr>
              <w:pStyle w:val="tablecolsubhead"/>
              <w:rPr>
                <w:b w:val="0"/>
                <w:bCs w:val="0"/>
                <w:i w:val="0"/>
                <w:iCs w:val="0"/>
              </w:rPr>
            </w:pPr>
            <w:r w:rsidRPr="00FC13EE">
              <w:rPr>
                <w:b w:val="0"/>
                <w:bCs w:val="0"/>
                <w:i w:val="0"/>
                <w:iCs w:val="0"/>
                <w:sz w:val="16"/>
                <w:szCs w:val="16"/>
                <w:rPrChange w:id="413" w:author="백형민" w:date="2022-10-02T16:03:00Z">
                  <w:rPr>
                    <w:rFonts w:ascii="Times" w:hAnsi="Times" w:cs="Times"/>
                    <w:b w:val="0"/>
                    <w:bCs w:val="0"/>
                    <w:i w:val="0"/>
                    <w:iCs w:val="0"/>
                    <w:sz w:val="16"/>
                    <w:szCs w:val="16"/>
                  </w:rPr>
                </w:rPrChange>
              </w:rPr>
              <w:t>Volume of Permanent magnet</w:t>
            </w:r>
            <w:r w:rsidR="00AF6853" w:rsidRPr="00FC13EE">
              <w:rPr>
                <w:b w:val="0"/>
                <w:bCs w:val="0"/>
                <w:i w:val="0"/>
                <w:iCs w:val="0"/>
                <w:sz w:val="16"/>
                <w:szCs w:val="16"/>
                <w:rPrChange w:id="414" w:author="백형민" w:date="2022-10-02T16:03:00Z">
                  <w:rPr>
                    <w:rFonts w:ascii="Times" w:hAnsi="Times" w:cs="Times"/>
                    <w:b w:val="0"/>
                    <w:bCs w:val="0"/>
                    <w:i w:val="0"/>
                    <w:iCs w:val="0"/>
                    <w:sz w:val="16"/>
                    <w:szCs w:val="16"/>
                  </w:rPr>
                </w:rPrChange>
              </w:rPr>
              <w:t xml:space="preserve"> in mm</w:t>
            </w:r>
            <w:r w:rsidR="00AF6853" w:rsidRPr="00FC13EE">
              <w:rPr>
                <w:b w:val="0"/>
                <w:bCs w:val="0"/>
                <w:i w:val="0"/>
                <w:iCs w:val="0"/>
                <w:sz w:val="16"/>
                <w:szCs w:val="16"/>
                <w:vertAlign w:val="superscript"/>
                <w:rPrChange w:id="415" w:author="백형민" w:date="2022-10-02T16:03:00Z">
                  <w:rPr>
                    <w:rFonts w:ascii="Times" w:hAnsi="Times" w:cs="Times"/>
                    <w:b w:val="0"/>
                    <w:bCs w:val="0"/>
                    <w:i w:val="0"/>
                    <w:iCs w:val="0"/>
                    <w:sz w:val="16"/>
                    <w:szCs w:val="16"/>
                    <w:vertAlign w:val="superscript"/>
                  </w:rPr>
                </w:rPrChange>
              </w:rPr>
              <w:t>3</w:t>
            </w:r>
          </w:p>
        </w:tc>
      </w:tr>
      <w:tr w:rsidR="00AF6853" w:rsidRPr="005725F5" w14:paraId="0834CE4E" w14:textId="77777777" w:rsidTr="00B54016">
        <w:trPr>
          <w:trHeight w:val="320"/>
          <w:jc w:val="center"/>
        </w:trPr>
        <w:tc>
          <w:tcPr>
            <w:tcW w:w="42.40pt" w:type="dxa"/>
            <w:vAlign w:val="center"/>
          </w:tcPr>
          <w:p w14:paraId="070C038A" w14:textId="2B263A03" w:rsidR="00AF6853" w:rsidRPr="00FC13EE" w:rsidRDefault="00AF6853" w:rsidP="00AF6853">
            <w:pPr>
              <w:pStyle w:val="tablecopy"/>
              <w:jc w:val="center"/>
              <w:rPr>
                <w:b/>
                <w:bCs/>
              </w:rPr>
            </w:pPr>
            <w:r w:rsidRPr="00FC13EE">
              <w:rPr>
                <w:rFonts w:eastAsia="맑은 고딕"/>
                <w:b/>
                <w:bCs/>
                <w:iCs/>
                <w:rPrChange w:id="416" w:author="백형민" w:date="2022-10-02T16:03:00Z">
                  <w:rPr>
                    <w:rFonts w:ascii="Times" w:eastAsia="맑은 고딕" w:hAnsi="Times" w:cs="Times"/>
                    <w:b/>
                    <w:bCs/>
                    <w:iCs/>
                  </w:rPr>
                </w:rPrChange>
              </w:rPr>
              <w:t>Penalty</w:t>
            </w:r>
          </w:p>
        </w:tc>
        <w:tc>
          <w:tcPr>
            <w:tcW w:w="77.95pt" w:type="dxa"/>
            <w:vAlign w:val="center"/>
          </w:tcPr>
          <w:p w14:paraId="127759E7" w14:textId="0A19C31D" w:rsidR="00AF6853" w:rsidRPr="00FC13EE" w:rsidRDefault="00AF6853" w:rsidP="00AF6853">
            <w:pPr>
              <w:rPr>
                <w:rFonts w:eastAsiaTheme="minorEastAsia"/>
                <w:sz w:val="16"/>
                <w:szCs w:val="16"/>
                <w:rPrChange w:id="417" w:author="백형민" w:date="2022-10-02T16:03:00Z">
                  <w:rPr>
                    <w:rFonts w:ascii="Times" w:eastAsiaTheme="minorEastAsia" w:hAnsi="Times" w:cs="Times"/>
                    <w:sz w:val="16"/>
                    <w:szCs w:val="16"/>
                  </w:rPr>
                </w:rPrChange>
              </w:rPr>
            </w:pPr>
            <w:r w:rsidRPr="00FC13EE">
              <w:rPr>
                <w:sz w:val="16"/>
                <w:szCs w:val="16"/>
                <w:rPrChange w:id="418" w:author="백형민" w:date="2022-10-02T16:03:00Z">
                  <w:rPr>
                    <w:rFonts w:ascii="Times" w:hAnsi="Times" w:cs="Times"/>
                    <w:sz w:val="16"/>
                    <w:szCs w:val="16"/>
                  </w:rPr>
                </w:rPrChange>
              </w:rPr>
              <w:t xml:space="preserve">0 if within </w:t>
            </w:r>
            <w:r w:rsidR="009F40A6" w:rsidRPr="00FC13EE">
              <w:rPr>
                <w:sz w:val="16"/>
                <w:szCs w:val="16"/>
                <w:rPrChange w:id="419" w:author="백형민" w:date="2022-10-02T16:03:00Z">
                  <w:rPr>
                    <w:rFonts w:ascii="Times" w:hAnsi="Times" w:cs="Times"/>
                    <w:sz w:val="16"/>
                    <w:szCs w:val="16"/>
                  </w:rPr>
                </w:rPrChange>
              </w:rPr>
              <w:t xml:space="preserve">the </w:t>
            </w:r>
            <w:r w:rsidRPr="00FC13EE">
              <w:rPr>
                <w:sz w:val="16"/>
                <w:szCs w:val="16"/>
                <w:rPrChange w:id="420" w:author="백형민" w:date="2022-10-02T16:03:00Z">
                  <w:rPr>
                    <w:rFonts w:ascii="Times" w:hAnsi="Times" w:cs="Times"/>
                    <w:sz w:val="16"/>
                    <w:szCs w:val="16"/>
                  </w:rPr>
                </w:rPrChange>
              </w:rPr>
              <w:t>boundary</w:t>
            </w:r>
          </w:p>
          <w:p w14:paraId="72F085B8" w14:textId="07C0B23C" w:rsidR="00AF6853" w:rsidRPr="00FC13EE" w:rsidRDefault="00AF6853" w:rsidP="00AF6853">
            <w:pPr>
              <w:rPr>
                <w:sz w:val="16"/>
                <w:szCs w:val="16"/>
              </w:rPr>
            </w:pPr>
            <w:r w:rsidRPr="00FC13EE">
              <w:rPr>
                <w:sz w:val="16"/>
                <w:szCs w:val="16"/>
                <w:rPrChange w:id="421" w:author="백형민" w:date="2022-10-02T16:03:00Z">
                  <w:rPr>
                    <w:rFonts w:ascii="Times" w:hAnsi="Times" w:cs="Times"/>
                    <w:sz w:val="16"/>
                    <w:szCs w:val="16"/>
                  </w:rPr>
                </w:rPrChange>
              </w:rPr>
              <w:t>100 if outside boundary</w:t>
            </w:r>
          </w:p>
        </w:tc>
        <w:tc>
          <w:tcPr>
            <w:tcW w:w="122.75pt" w:type="dxa"/>
            <w:vAlign w:val="center"/>
          </w:tcPr>
          <w:p w14:paraId="1046D3B7" w14:textId="3E62B991" w:rsidR="00AF6853" w:rsidRPr="00FC13EE" w:rsidRDefault="00AF6853" w:rsidP="00AF6853">
            <w:pPr>
              <w:rPr>
                <w:sz w:val="16"/>
                <w:szCs w:val="16"/>
              </w:rPr>
            </w:pPr>
            <w:r w:rsidRPr="00FC13EE">
              <w:rPr>
                <w:sz w:val="16"/>
                <w:szCs w:val="16"/>
                <w:rPrChange w:id="422" w:author="백형민" w:date="2022-10-02T16:03:00Z">
                  <w:rPr>
                    <w:rFonts w:ascii="Times" w:hAnsi="Times" w:cs="Times"/>
                    <w:sz w:val="16"/>
                    <w:szCs w:val="16"/>
                  </w:rPr>
                </w:rPrChange>
              </w:rPr>
              <w:t xml:space="preserve">Penalty </w:t>
            </w:r>
            <w:r w:rsidR="009F40A6" w:rsidRPr="00FC13EE">
              <w:rPr>
                <w:sz w:val="16"/>
                <w:szCs w:val="16"/>
                <w:rPrChange w:id="423" w:author="백형민" w:date="2022-10-02T16:03:00Z">
                  <w:rPr>
                    <w:rFonts w:ascii="Times" w:hAnsi="Times" w:cs="Times"/>
                    <w:sz w:val="16"/>
                    <w:szCs w:val="16"/>
                  </w:rPr>
                </w:rPrChange>
              </w:rPr>
              <w:t xml:space="preserve">is </w:t>
            </w:r>
            <w:r w:rsidRPr="00FC13EE">
              <w:rPr>
                <w:sz w:val="16"/>
                <w:szCs w:val="16"/>
                <w:rPrChange w:id="424" w:author="백형민" w:date="2022-10-02T16:03:00Z">
                  <w:rPr>
                    <w:rFonts w:ascii="Times" w:hAnsi="Times" w:cs="Times"/>
                    <w:sz w:val="16"/>
                    <w:szCs w:val="16"/>
                  </w:rPr>
                </w:rPrChange>
              </w:rPr>
              <w:t xml:space="preserve">given when the input </w:t>
            </w:r>
            <w:r w:rsidR="00FA3B46" w:rsidRPr="00FC13EE">
              <w:rPr>
                <w:sz w:val="16"/>
                <w:szCs w:val="16"/>
                <w:rPrChange w:id="425" w:author="백형민" w:date="2022-10-02T16:03:00Z">
                  <w:rPr>
                    <w:rFonts w:ascii="Times" w:hAnsi="Times" w:cs="Times"/>
                    <w:sz w:val="16"/>
                    <w:szCs w:val="16"/>
                  </w:rPr>
                </w:rPrChange>
              </w:rPr>
              <w:t>parameters</w:t>
            </w:r>
            <w:r w:rsidRPr="00FC13EE">
              <w:rPr>
                <w:sz w:val="16"/>
                <w:szCs w:val="16"/>
                <w:rPrChange w:id="426" w:author="백형민" w:date="2022-10-02T16:03:00Z">
                  <w:rPr>
                    <w:rFonts w:ascii="Times" w:hAnsi="Times" w:cs="Times"/>
                    <w:sz w:val="16"/>
                    <w:szCs w:val="16"/>
                  </w:rPr>
                </w:rPrChange>
              </w:rPr>
              <w:t xml:space="preserve"> are outside the minimum and maximum range.</w:t>
            </w:r>
          </w:p>
        </w:tc>
      </w:tr>
    </w:tbl>
    <w:p w14:paraId="65CB0D68" w14:textId="77777777" w:rsidR="00BE002C" w:rsidRPr="005725F5" w:rsidRDefault="00BE002C" w:rsidP="001F47AA">
      <w:pPr>
        <w:pStyle w:val="tablefootnote"/>
        <w:numPr>
          <w:ilvl w:val="0"/>
          <w:numId w:val="0"/>
        </w:numPr>
        <w:jc w:val="both"/>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81"/>
        <w:gridCol w:w="4475"/>
      </w:tblGrid>
      <w:tr w:rsidR="0071183F" w:rsidRPr="005725F5" w14:paraId="6BEF89EF" w14:textId="77777777" w:rsidTr="004D2B46">
        <w:tc>
          <w:tcPr>
            <w:tcW w:w="19.05pt" w:type="dxa"/>
          </w:tcPr>
          <w:p w14:paraId="7A1BB4EF" w14:textId="58E34434" w:rsidR="0071183F" w:rsidRPr="002A1CA1" w:rsidRDefault="0071183F" w:rsidP="00D520C1">
            <w:pPr>
              <w:pStyle w:val="a4"/>
              <w:ind w:firstLine="0pt"/>
              <w:rPr>
                <w:sz w:val="16"/>
                <w:szCs w:val="16"/>
                <w:lang w:val="en-US"/>
              </w:rPr>
            </w:pPr>
            <w:r w:rsidRPr="002A1CA1">
              <w:rPr>
                <w:sz w:val="16"/>
                <w:szCs w:val="16"/>
                <w:lang w:val="en-US"/>
              </w:rPr>
              <w:t>a)</w:t>
            </w:r>
          </w:p>
        </w:tc>
        <w:tc>
          <w:tcPr>
            <w:tcW w:w="223.75pt" w:type="dxa"/>
          </w:tcPr>
          <w:p w14:paraId="6B671077" w14:textId="3A494561" w:rsidR="0071183F" w:rsidRPr="005725F5" w:rsidRDefault="00AF7249" w:rsidP="002A1CA1">
            <w:pPr>
              <w:pStyle w:val="a4"/>
              <w:ind w:firstLine="0pt"/>
              <w:jc w:val="center"/>
              <w:rPr>
                <w:lang w:val="en-US"/>
              </w:rPr>
            </w:pPr>
            <w:r w:rsidRPr="00AF7249">
              <w:rPr>
                <w:rFonts w:eastAsiaTheme="minorHAnsi"/>
                <w:noProof/>
                <w:lang w:val="en-US" w:eastAsia="en-US"/>
              </w:rPr>
              <mc:AlternateContent>
                <mc:Choice Requires="v">
                  <w:object w:dxaOrig="853pt" w:dyaOrig="894.50pt" w14:anchorId="5062A4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48.6pt;height:155.9pt;mso-width-percent:0;mso-height-percent:0;mso-width-percent:0;mso-height-percent:0" o:ole="">
                      <v:imagedata r:id="rId28" o:title=""/>
                    </v:shape>
                    <o:OLEObject Type="Embed" ProgID="PBrush" ShapeID="_x0000_i1029" DrawAspect="Content" ObjectID="_1726232468" r:id="rId29"/>
                  </w:object>
                </mc:Choice>
                <mc:Fallback>
                  <w:object>
                    <w:drawing>
                      <wp:inline distT="0" distB="0" distL="0" distR="0" wp14:anchorId="0ADA2F95" wp14:editId="50555E26">
                        <wp:extent cx="1887220" cy="1979930"/>
                        <wp:effectExtent l="0" t="0" r="5080" b="1270"/>
                        <wp:docPr id="5" name="그림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a:extLst>
                                    <a:ext uri="{837473B0-CC2E-450a-ABE3-18F120FF3D37}">
                                      <a15:objectPr xmlns:a15="http://schemas.microsoft.com/office/drawing/2012/main" objectId="_1726232468" isActiveX="0" linkType=""/>
                                    </a:ext>
                                  </a:extLst>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7220" cy="1979930"/>
                                </a:xfrm>
                                <a:prstGeom prst="rect">
                                  <a:avLst/>
                                </a:prstGeom>
                                <a:noFill/>
                                <a:ln>
                                  <a:noFill/>
                                </a:ln>
                              </pic:spPr>
                            </pic:pic>
                          </a:graphicData>
                        </a:graphic>
                      </wp:inline>
                    </w:drawing>
                    <w:objectEmbed w:drawAspect="content" r:id="rId29" w:progId="PBrush" w:shapeId="5" w:fieldCodes=""/>
                  </w:object>
                </mc:Fallback>
              </mc:AlternateContent>
            </w:r>
          </w:p>
        </w:tc>
      </w:tr>
      <w:tr w:rsidR="0071183F" w:rsidRPr="005725F5" w14:paraId="03FF963B" w14:textId="77777777" w:rsidTr="004D2B46">
        <w:tc>
          <w:tcPr>
            <w:tcW w:w="19.05pt" w:type="dxa"/>
          </w:tcPr>
          <w:p w14:paraId="761E6475" w14:textId="51E12CE4" w:rsidR="0071183F" w:rsidRPr="002A1CA1" w:rsidRDefault="0071183F" w:rsidP="00D520C1">
            <w:pPr>
              <w:pStyle w:val="a4"/>
              <w:ind w:firstLine="0pt"/>
              <w:rPr>
                <w:sz w:val="16"/>
                <w:szCs w:val="16"/>
                <w:lang w:val="en-US"/>
              </w:rPr>
            </w:pPr>
            <w:r w:rsidRPr="002A1CA1">
              <w:rPr>
                <w:sz w:val="16"/>
                <w:szCs w:val="16"/>
                <w:lang w:val="en-US"/>
              </w:rPr>
              <w:t>b)</w:t>
            </w:r>
          </w:p>
        </w:tc>
        <w:tc>
          <w:tcPr>
            <w:tcW w:w="223.75pt" w:type="dxa"/>
          </w:tcPr>
          <w:p w14:paraId="5F8B7475" w14:textId="2EEEBDA5" w:rsidR="0071183F" w:rsidRPr="005725F5" w:rsidRDefault="00AF7249" w:rsidP="002A1CA1">
            <w:pPr>
              <w:pStyle w:val="a4"/>
              <w:ind w:firstLine="0pt"/>
              <w:jc w:val="center"/>
              <w:rPr>
                <w:lang w:val="en-US"/>
              </w:rPr>
            </w:pPr>
            <w:r w:rsidRPr="00AF7249">
              <w:rPr>
                <w:rFonts w:eastAsiaTheme="minorHAnsi"/>
                <w:noProof/>
                <w:lang w:val="en-US" w:eastAsia="en-US"/>
              </w:rPr>
              <mc:AlternateContent>
                <mc:Choice Requires="v">
                  <w:object w:dxaOrig="216pt" w:dyaOrig="168.05pt" w14:anchorId="7E34340B">
                    <v:shape id="_x0000_i1028" type="#_x0000_t75" alt="" style="width:147.3pt;height:113.6pt;mso-width-percent:0;mso-height-percent:0;mso-width-percent:0;mso-height-percent:0" o:ole="">
                      <v:imagedata r:id="rId31" o:title=""/>
                    </v:shape>
                    <o:OLEObject Type="Embed" ProgID="PBrush" ShapeID="_x0000_i1028" DrawAspect="Content" ObjectID="_1726232469" r:id="rId32"/>
                  </w:object>
                </mc:Choice>
                <mc:Fallback>
                  <w:object>
                    <w:drawing>
                      <wp:inline distT="0" distB="0" distL="0" distR="0" wp14:anchorId="0A8A2451" wp14:editId="153E3D08">
                        <wp:extent cx="1870710" cy="1442720"/>
                        <wp:effectExtent l="0" t="0" r="0" b="5080"/>
                        <wp:docPr id="4" name="그림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a:extLst>
                                    <a:ext uri="{837473B0-CC2E-450a-ABE3-18F120FF3D37}">
                                      <a15:objectPr xmlns:a15="http://schemas.microsoft.com/office/drawing/2012/main" objectId="_1726232469" isActiveX="0" linkType=""/>
                                    </a:ext>
                                  </a:extLst>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0710" cy="1442720"/>
                                </a:xfrm>
                                <a:prstGeom prst="rect">
                                  <a:avLst/>
                                </a:prstGeom>
                                <a:noFill/>
                                <a:ln>
                                  <a:noFill/>
                                </a:ln>
                              </pic:spPr>
                            </pic:pic>
                          </a:graphicData>
                        </a:graphic>
                      </wp:inline>
                    </w:drawing>
                    <w:objectEmbed w:drawAspect="content" r:id="rId32" w:progId="PBrush" w:shapeId="4" w:fieldCodes=""/>
                  </w:object>
                </mc:Fallback>
              </mc:AlternateContent>
            </w:r>
          </w:p>
        </w:tc>
      </w:tr>
      <w:tr w:rsidR="0015301B" w:rsidRPr="005725F5" w14:paraId="659BB0C9" w14:textId="77777777" w:rsidTr="004D2B46">
        <w:tc>
          <w:tcPr>
            <w:tcW w:w="242.80pt" w:type="dxa"/>
            <w:gridSpan w:val="2"/>
          </w:tcPr>
          <w:p w14:paraId="7F331438" w14:textId="2B10080C" w:rsidR="0015301B" w:rsidRPr="005725F5" w:rsidRDefault="0015301B" w:rsidP="00D520C1">
            <w:pPr>
              <w:pStyle w:val="a4"/>
              <w:ind w:firstLine="0pt"/>
              <w:rPr>
                <w:lang w:val="en-US"/>
              </w:rPr>
            </w:pPr>
            <w:r w:rsidRPr="005725F5">
              <w:rPr>
                <w:color w:val="000000" w:themeColor="text1"/>
                <w:sz w:val="16"/>
                <w:szCs w:val="16"/>
                <w:lang w:val="en-US"/>
              </w:rPr>
              <w:t>Fig. 4. Dimensions of the magnetic resolver a), general view and b), detailed view</w:t>
            </w:r>
            <w:ins w:id="427" w:author="DANIEL FERNANDEZ ALONSO" w:date="2022-09-06T23:32:00Z">
              <w:r w:rsidR="00D16116">
                <w:rPr>
                  <w:color w:val="000000" w:themeColor="text1"/>
                  <w:sz w:val="16"/>
                  <w:szCs w:val="16"/>
                  <w:lang w:val="en-US"/>
                </w:rPr>
                <w:t xml:space="preserve"> of </w:t>
              </w:r>
            </w:ins>
            <w:ins w:id="428" w:author="DANIEL FERNANDEZ ALONSO" w:date="2022-09-06T23:33:00Z">
              <w:r w:rsidR="007222E8">
                <w:rPr>
                  <w:color w:val="000000" w:themeColor="text1"/>
                  <w:sz w:val="16"/>
                  <w:szCs w:val="16"/>
                  <w:lang w:val="en-US"/>
                </w:rPr>
                <w:t>one magnetic pole.</w:t>
              </w:r>
            </w:ins>
            <w:del w:id="429" w:author="DANIEL FERNANDEZ ALONSO" w:date="2022-09-06T23:32:00Z">
              <w:r w:rsidRPr="005725F5" w:rsidDel="00D16116">
                <w:rPr>
                  <w:color w:val="000000" w:themeColor="text1"/>
                  <w:sz w:val="16"/>
                  <w:szCs w:val="16"/>
                  <w:lang w:val="en-US"/>
                </w:rPr>
                <w:delText>.</w:delText>
              </w:r>
            </w:del>
          </w:p>
        </w:tc>
      </w:tr>
    </w:tbl>
    <w:p w14:paraId="1C8E17D9" w14:textId="4C7C48C0" w:rsidR="00344DA6" w:rsidRPr="00FC13EE" w:rsidRDefault="00344DA6" w:rsidP="00344DA6">
      <w:pPr>
        <w:ind w:firstLine="17.85pt"/>
        <w:jc w:val="both"/>
        <w:rPr>
          <w:rPrChange w:id="430" w:author="백형민" w:date="2022-10-02T16:03:00Z">
            <w:rPr>
              <w:rFonts w:ascii="Times" w:hAnsi="Times" w:cs="Times"/>
            </w:rPr>
          </w:rPrChange>
        </w:rPr>
      </w:pPr>
      <w:r w:rsidRPr="00FC13EE">
        <w:rPr>
          <w:rPrChange w:id="431" w:author="백형민" w:date="2022-10-02T16:03:00Z">
            <w:rPr>
              <w:rFonts w:ascii="Times" w:hAnsi="Times" w:cs="Times"/>
            </w:rPr>
          </w:rPrChange>
        </w:rPr>
        <w:t>The resulting optimized resolver design will be</w:t>
      </w:r>
      <w:r w:rsidR="00950F47" w:rsidRPr="00FC13EE">
        <w:rPr>
          <w:rPrChange w:id="432" w:author="백형민" w:date="2022-10-02T16:03:00Z">
            <w:rPr>
              <w:rFonts w:ascii="Times" w:hAnsi="Times" w:cs="Times"/>
            </w:rPr>
          </w:rPrChange>
        </w:rPr>
        <w:t>, therefore,</w:t>
      </w:r>
      <w:r w:rsidRPr="00FC13EE">
        <w:rPr>
          <w:rPrChange w:id="433" w:author="백형민" w:date="2022-10-02T16:03:00Z">
            <w:rPr>
              <w:rFonts w:ascii="Times" w:hAnsi="Times" w:cs="Times"/>
            </w:rPr>
          </w:rPrChange>
        </w:rPr>
        <w:t xml:space="preserve"> high</w:t>
      </w:r>
      <w:r w:rsidR="00950F47" w:rsidRPr="00FC13EE">
        <w:rPr>
          <w:rPrChange w:id="434" w:author="백형민" w:date="2022-10-02T16:03:00Z">
            <w:rPr>
              <w:rFonts w:ascii="Times" w:hAnsi="Times" w:cs="Times"/>
            </w:rPr>
          </w:rPrChange>
        </w:rPr>
        <w:t>ly</w:t>
      </w:r>
      <w:r w:rsidRPr="00FC13EE">
        <w:rPr>
          <w:rPrChange w:id="435" w:author="백형민" w:date="2022-10-02T16:03:00Z">
            <w:rPr>
              <w:rFonts w:ascii="Times" w:hAnsi="Times" w:cs="Times"/>
            </w:rPr>
          </w:rPrChange>
        </w:rPr>
        <w:t xml:space="preserve"> </w:t>
      </w:r>
      <w:r w:rsidR="00950F47" w:rsidRPr="00FC13EE">
        <w:rPr>
          <w:rPrChange w:id="436" w:author="백형민" w:date="2022-10-02T16:03:00Z">
            <w:rPr>
              <w:rFonts w:ascii="Times" w:hAnsi="Times" w:cs="Times"/>
            </w:rPr>
          </w:rPrChange>
        </w:rPr>
        <w:t>sensitive to rotor position</w:t>
      </w:r>
      <w:r w:rsidRPr="00FC13EE">
        <w:rPr>
          <w:rPrChange w:id="437" w:author="백형민" w:date="2022-10-02T16:03:00Z">
            <w:rPr>
              <w:rFonts w:ascii="Times" w:hAnsi="Times" w:cs="Times"/>
            </w:rPr>
          </w:rPrChange>
        </w:rPr>
        <w:t xml:space="preserve">, </w:t>
      </w:r>
      <w:r w:rsidR="00DE71EB" w:rsidRPr="00FC13EE">
        <w:rPr>
          <w:rPrChange w:id="438" w:author="백형민" w:date="2022-10-02T16:03:00Z">
            <w:rPr>
              <w:rFonts w:ascii="Times" w:hAnsi="Times" w:cs="Times"/>
            </w:rPr>
          </w:rPrChange>
        </w:rPr>
        <w:t xml:space="preserve">with </w:t>
      </w:r>
      <w:r w:rsidR="00DA595B" w:rsidRPr="00FC13EE">
        <w:rPr>
          <w:rPrChange w:id="439" w:author="백형민" w:date="2022-10-02T16:03:00Z">
            <w:rPr>
              <w:rFonts w:ascii="Times" w:hAnsi="Times" w:cs="Times"/>
            </w:rPr>
          </w:rPrChange>
        </w:rPr>
        <w:t xml:space="preserve">low </w:t>
      </w:r>
      <w:r w:rsidR="00CD5C5C" w:rsidRPr="00FC13EE">
        <w:rPr>
          <w:rPrChange w:id="440" w:author="백형민" w:date="2022-10-02T16:03:00Z">
            <w:rPr>
              <w:rFonts w:ascii="Times" w:hAnsi="Times" w:cs="Times"/>
            </w:rPr>
          </w:rPrChange>
        </w:rPr>
        <w:t xml:space="preserve">harmonic </w:t>
      </w:r>
      <w:r w:rsidRPr="00FC13EE">
        <w:rPr>
          <w:rPrChange w:id="441" w:author="백형민" w:date="2022-10-02T16:03:00Z">
            <w:rPr>
              <w:rFonts w:ascii="Times" w:hAnsi="Times" w:cs="Times"/>
            </w:rPr>
          </w:rPrChange>
        </w:rPr>
        <w:t>distortion,</w:t>
      </w:r>
      <w:r w:rsidR="007C7F29" w:rsidRPr="00FC13EE">
        <w:rPr>
          <w:rPrChange w:id="442" w:author="백형민" w:date="2022-10-02T16:03:00Z">
            <w:rPr>
              <w:rFonts w:ascii="Times" w:hAnsi="Times" w:cs="Times"/>
            </w:rPr>
          </w:rPrChange>
        </w:rPr>
        <w:t xml:space="preserve"> and</w:t>
      </w:r>
      <w:r w:rsidRPr="00FC13EE">
        <w:rPr>
          <w:rPrChange w:id="443" w:author="백형민" w:date="2022-10-02T16:03:00Z">
            <w:rPr>
              <w:rFonts w:ascii="Times" w:hAnsi="Times" w:cs="Times"/>
            </w:rPr>
          </w:rPrChange>
        </w:rPr>
        <w:t xml:space="preserve"> low-cost given the pre-defined boundary conditions. Three different types of permanent magnet materials have been evaluated: Ferrite, sintered </w:t>
      </w:r>
      <w:proofErr w:type="spellStart"/>
      <w:r w:rsidRPr="00FC13EE">
        <w:rPr>
          <w:rPrChange w:id="444" w:author="백형민" w:date="2022-10-02T16:03:00Z">
            <w:rPr>
              <w:rFonts w:ascii="Times" w:hAnsi="Times" w:cs="Times"/>
            </w:rPr>
          </w:rPrChange>
        </w:rPr>
        <w:t>NdFeB</w:t>
      </w:r>
      <w:proofErr w:type="spellEnd"/>
      <w:r w:rsidRPr="00FC13EE">
        <w:rPr>
          <w:rPrChange w:id="445" w:author="백형민" w:date="2022-10-02T16:03:00Z">
            <w:rPr>
              <w:rFonts w:ascii="Times" w:hAnsi="Times" w:cs="Times"/>
            </w:rPr>
          </w:rPrChange>
        </w:rPr>
        <w:t xml:space="preserve">, and bonded </w:t>
      </w:r>
      <w:proofErr w:type="spellStart"/>
      <w:r w:rsidRPr="00FC13EE">
        <w:rPr>
          <w:rPrChange w:id="446" w:author="백형민" w:date="2022-10-02T16:03:00Z">
            <w:rPr>
              <w:rFonts w:ascii="Times" w:hAnsi="Times" w:cs="Times"/>
            </w:rPr>
          </w:rPrChange>
        </w:rPr>
        <w:t>NdFeB</w:t>
      </w:r>
      <w:proofErr w:type="spellEnd"/>
      <w:r w:rsidRPr="00FC13EE">
        <w:rPr>
          <w:rPrChange w:id="447" w:author="백형민" w:date="2022-10-02T16:03:00Z">
            <w:rPr>
              <w:rFonts w:ascii="Times" w:hAnsi="Times" w:cs="Times"/>
            </w:rPr>
          </w:rPrChange>
        </w:rPr>
        <w:t xml:space="preserve"> magnets.</w:t>
      </w:r>
    </w:p>
    <w:p w14:paraId="3FF919F6" w14:textId="11906A94" w:rsidR="001D54AC" w:rsidRPr="005725F5" w:rsidDel="008D0BE0" w:rsidRDefault="001C3987" w:rsidP="001C1BD3">
      <w:pPr>
        <w:pStyle w:val="tablehead"/>
        <w:tabs>
          <w:tab w:val="clear" w:pos="54pt"/>
          <w:tab w:val="num" w:pos="42.55pt"/>
        </w:tabs>
        <w:rPr>
          <w:moveFrom w:id="448" w:author="DANIEL FERNANDEZ ALONSO" w:date="2022-09-06T23:24:00Z"/>
        </w:rPr>
      </w:pPr>
      <w:moveFromRangeStart w:id="449" w:author="DANIEL FERNANDEZ ALONSO" w:date="2022-09-06T23:24:00Z" w:name="move113399099"/>
      <w:moveFrom w:id="450" w:author="DANIEL FERNANDEZ ALONSO" w:date="2022-09-06T23:24:00Z">
        <w:r w:rsidRPr="005725F5" w:rsidDel="008D0BE0">
          <w:t>Geometric Parameters Description</w:t>
        </w:r>
      </w:moveFrom>
    </w:p>
    <w:tbl>
      <w:tblPr>
        <w:tblW w:w="233.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563"/>
        <w:gridCol w:w="3115"/>
      </w:tblGrid>
      <w:tr w:rsidR="00B54016" w:rsidRPr="005725F5" w:rsidDel="00B07242" w14:paraId="458DD94C" w14:textId="4F9987CE" w:rsidTr="00C27036">
        <w:trPr>
          <w:trHeight w:val="210"/>
          <w:tblHeader/>
          <w:jc w:val="center"/>
          <w:del w:id="451" w:author="백형민" w:date="2022-10-01T16:23:00Z"/>
        </w:trPr>
        <w:tc>
          <w:tcPr>
            <w:tcW w:w="78.15pt" w:type="dxa"/>
            <w:vAlign w:val="center"/>
          </w:tcPr>
          <w:p w14:paraId="5265BDAB" w14:textId="12644A21" w:rsidR="00B54016" w:rsidRPr="005725F5" w:rsidDel="00B07242" w:rsidRDefault="00B54016" w:rsidP="00A36EDF">
            <w:pPr>
              <w:pStyle w:val="tablecolsubhead"/>
              <w:rPr>
                <w:del w:id="452" w:author="백형민" w:date="2022-10-01T16:23:00Z"/>
                <w:moveFrom w:id="453" w:author="DANIEL FERNANDEZ ALONSO" w:date="2022-09-06T23:24:00Z"/>
              </w:rPr>
            </w:pPr>
            <w:moveFrom w:id="454" w:author="DANIEL FERNANDEZ ALONSO" w:date="2022-09-06T23:24:00Z">
              <w:del w:id="455" w:author="백형민" w:date="2022-10-01T16:23:00Z">
                <w:r w:rsidRPr="005725F5" w:rsidDel="00B07242">
                  <w:delText>Symbol</w:delText>
                </w:r>
              </w:del>
            </w:moveFrom>
          </w:p>
        </w:tc>
        <w:tc>
          <w:tcPr>
            <w:tcW w:w="155.75pt" w:type="dxa"/>
            <w:vAlign w:val="center"/>
          </w:tcPr>
          <w:p w14:paraId="02B3C4B4" w14:textId="4009B60B" w:rsidR="00B54016" w:rsidRPr="005725F5" w:rsidDel="00B07242" w:rsidRDefault="00B54016" w:rsidP="00A36EDF">
            <w:pPr>
              <w:pStyle w:val="tablecolsubhead"/>
              <w:rPr>
                <w:del w:id="456" w:author="백형민" w:date="2022-10-01T16:23:00Z"/>
                <w:moveFrom w:id="457" w:author="DANIEL FERNANDEZ ALONSO" w:date="2022-09-06T23:24:00Z"/>
              </w:rPr>
            </w:pPr>
            <w:moveFrom w:id="458" w:author="DANIEL FERNANDEZ ALONSO" w:date="2022-09-06T23:24:00Z">
              <w:del w:id="459" w:author="백형민" w:date="2022-10-01T16:23:00Z">
                <w:r w:rsidRPr="005725F5" w:rsidDel="00B07242">
                  <w:delText>Definition</w:delText>
                </w:r>
              </w:del>
            </w:moveFrom>
          </w:p>
        </w:tc>
      </w:tr>
      <w:tr w:rsidR="007B14F6" w:rsidRPr="005725F5" w:rsidDel="00B07242" w14:paraId="7A6119F9" w14:textId="567F65A1" w:rsidTr="00C27036">
        <w:trPr>
          <w:trHeight w:val="210"/>
          <w:tblHeader/>
          <w:jc w:val="center"/>
          <w:del w:id="460" w:author="백형민" w:date="2022-10-01T16:23:00Z"/>
        </w:trPr>
        <w:tc>
          <w:tcPr>
            <w:tcW w:w="78.15pt" w:type="dxa"/>
          </w:tcPr>
          <w:p w14:paraId="6DD62362" w14:textId="0AC4DC0C" w:rsidR="007B14F6" w:rsidRPr="005725F5" w:rsidDel="00B07242" w:rsidRDefault="007B14F6" w:rsidP="007B14F6">
            <w:pPr>
              <w:pStyle w:val="tablecolsubhead"/>
              <w:rPr>
                <w:del w:id="461" w:author="백형민" w:date="2022-10-01T16:23:00Z"/>
                <w:moveFrom w:id="462" w:author="DANIEL FERNANDEZ ALONSO" w:date="2022-09-06T23:24:00Z"/>
                <w:b w:val="0"/>
                <w:bCs w:val="0"/>
              </w:rPr>
            </w:pPr>
            <w:moveFrom w:id="463" w:author="DANIEL FERNANDEZ ALONSO" w:date="2022-09-06T23:24:00Z">
              <w:del w:id="464" w:author="백형민" w:date="2022-10-01T16:23:00Z">
                <w:r w:rsidRPr="005725F5" w:rsidDel="00B07242">
                  <w:rPr>
                    <w:b w:val="0"/>
                    <w:bCs w:val="0"/>
                    <w:noProof/>
                    <w:sz w:val="16"/>
                    <w:szCs w:val="16"/>
                  </w:rPr>
                  <w:delText>Darc1</w:delText>
                </w:r>
              </w:del>
            </w:moveFrom>
          </w:p>
        </w:tc>
        <w:tc>
          <w:tcPr>
            <w:tcW w:w="155.75pt" w:type="dxa"/>
          </w:tcPr>
          <w:p w14:paraId="7EF0E3D3" w14:textId="0447EDEE" w:rsidR="007B14F6" w:rsidRPr="005725F5" w:rsidDel="00B07242" w:rsidRDefault="007B14F6" w:rsidP="007B14F6">
            <w:pPr>
              <w:pStyle w:val="tablecolsubhead"/>
              <w:rPr>
                <w:del w:id="465" w:author="백형민" w:date="2022-10-01T16:23:00Z"/>
                <w:moveFrom w:id="466" w:author="DANIEL FERNANDEZ ALONSO" w:date="2022-09-06T23:24:00Z"/>
                <w:b w:val="0"/>
                <w:bCs w:val="0"/>
                <w:i w:val="0"/>
                <w:iCs w:val="0"/>
              </w:rPr>
            </w:pPr>
            <w:moveFrom w:id="467" w:author="DANIEL FERNANDEZ ALONSO" w:date="2022-09-06T23:24:00Z">
              <w:del w:id="468" w:author="백형민" w:date="2022-10-01T16:23:00Z">
                <w:r w:rsidRPr="005725F5" w:rsidDel="00B07242">
                  <w:rPr>
                    <w:b w:val="0"/>
                    <w:bCs w:val="0"/>
                    <w:i w:val="0"/>
                    <w:iCs w:val="0"/>
                    <w:noProof/>
                    <w:sz w:val="16"/>
                    <w:szCs w:val="16"/>
                  </w:rPr>
                  <w:delText>Rotor d-axis outer diameter</w:delText>
                </w:r>
              </w:del>
            </w:moveFrom>
          </w:p>
        </w:tc>
      </w:tr>
      <w:tr w:rsidR="007B14F6" w:rsidRPr="005725F5" w:rsidDel="00B07242" w14:paraId="2BB272F4" w14:textId="5C1BC596" w:rsidTr="00C27036">
        <w:trPr>
          <w:trHeight w:val="210"/>
          <w:tblHeader/>
          <w:jc w:val="center"/>
          <w:del w:id="469" w:author="백형민" w:date="2022-10-01T16:23:00Z"/>
        </w:trPr>
        <w:tc>
          <w:tcPr>
            <w:tcW w:w="78.15pt" w:type="dxa"/>
          </w:tcPr>
          <w:p w14:paraId="7A2E5D44" w14:textId="463E9291" w:rsidR="007B14F6" w:rsidRPr="005725F5" w:rsidDel="00B07242" w:rsidRDefault="007B14F6" w:rsidP="007B14F6">
            <w:pPr>
              <w:pStyle w:val="tablecolsubhead"/>
              <w:rPr>
                <w:del w:id="470" w:author="백형민" w:date="2022-10-01T16:23:00Z"/>
                <w:moveFrom w:id="471" w:author="DANIEL FERNANDEZ ALONSO" w:date="2022-09-06T23:24:00Z"/>
                <w:b w:val="0"/>
                <w:bCs w:val="0"/>
              </w:rPr>
            </w:pPr>
            <w:moveFrom w:id="472" w:author="DANIEL FERNANDEZ ALONSO" w:date="2022-09-06T23:24:00Z">
              <w:del w:id="473" w:author="백형민" w:date="2022-10-01T16:23:00Z">
                <w:r w:rsidRPr="005725F5" w:rsidDel="00B07242">
                  <w:rPr>
                    <w:b w:val="0"/>
                    <w:bCs w:val="0"/>
                    <w:noProof/>
                    <w:sz w:val="16"/>
                    <w:szCs w:val="16"/>
                  </w:rPr>
                  <w:delText>Darc2</w:delText>
                </w:r>
              </w:del>
            </w:moveFrom>
          </w:p>
        </w:tc>
        <w:tc>
          <w:tcPr>
            <w:tcW w:w="155.75pt" w:type="dxa"/>
          </w:tcPr>
          <w:p w14:paraId="6C9BAFC1" w14:textId="62226223" w:rsidR="007B14F6" w:rsidRPr="005725F5" w:rsidDel="00B07242" w:rsidRDefault="007B14F6" w:rsidP="007B14F6">
            <w:pPr>
              <w:pStyle w:val="tablecolsubhead"/>
              <w:rPr>
                <w:del w:id="474" w:author="백형민" w:date="2022-10-01T16:23:00Z"/>
                <w:moveFrom w:id="475" w:author="DANIEL FERNANDEZ ALONSO" w:date="2022-09-06T23:24:00Z"/>
                <w:b w:val="0"/>
                <w:bCs w:val="0"/>
                <w:i w:val="0"/>
                <w:iCs w:val="0"/>
              </w:rPr>
            </w:pPr>
            <w:moveFrom w:id="476" w:author="DANIEL FERNANDEZ ALONSO" w:date="2022-09-06T23:24:00Z">
              <w:del w:id="477" w:author="백형민" w:date="2022-10-01T16:23:00Z">
                <w:r w:rsidRPr="005725F5" w:rsidDel="00B07242">
                  <w:rPr>
                    <w:b w:val="0"/>
                    <w:bCs w:val="0"/>
                    <w:i w:val="0"/>
                    <w:iCs w:val="0"/>
                    <w:noProof/>
                    <w:sz w:val="16"/>
                    <w:szCs w:val="16"/>
                  </w:rPr>
                  <w:delText>Rotor q-axis outer diameter</w:delText>
                </w:r>
              </w:del>
            </w:moveFrom>
          </w:p>
        </w:tc>
      </w:tr>
      <w:tr w:rsidR="007B14F6" w:rsidRPr="005725F5" w:rsidDel="00B07242" w14:paraId="60BF0B6E" w14:textId="0E727885" w:rsidTr="00C27036">
        <w:trPr>
          <w:trHeight w:val="210"/>
          <w:tblHeader/>
          <w:jc w:val="center"/>
          <w:del w:id="478" w:author="백형민" w:date="2022-10-01T16:23:00Z"/>
        </w:trPr>
        <w:tc>
          <w:tcPr>
            <w:tcW w:w="78.15pt" w:type="dxa"/>
          </w:tcPr>
          <w:p w14:paraId="32885E5C" w14:textId="5EF83BE0" w:rsidR="007B14F6" w:rsidRPr="005725F5" w:rsidDel="00B07242" w:rsidRDefault="007B14F6" w:rsidP="007B14F6">
            <w:pPr>
              <w:pStyle w:val="tablecolsubhead"/>
              <w:rPr>
                <w:del w:id="479" w:author="백형민" w:date="2022-10-01T16:23:00Z"/>
                <w:moveFrom w:id="480" w:author="DANIEL FERNANDEZ ALONSO" w:date="2022-09-06T23:24:00Z"/>
                <w:rFonts w:ascii="Times" w:hAnsi="Times" w:cs="Times"/>
                <w:b w:val="0"/>
                <w:bCs w:val="0"/>
                <w:sz w:val="16"/>
                <w:szCs w:val="16"/>
              </w:rPr>
            </w:pPr>
            <w:moveFrom w:id="481" w:author="DANIEL FERNANDEZ ALONSO" w:date="2022-09-06T23:24:00Z">
              <w:del w:id="482" w:author="백형민" w:date="2022-10-01T16:23:00Z">
                <w:r w:rsidRPr="005725F5" w:rsidDel="00B07242">
                  <w:rPr>
                    <w:b w:val="0"/>
                    <w:bCs w:val="0"/>
                    <w:color w:val="000000" w:themeColor="text1"/>
                    <w:kern w:val="24"/>
                    <w:sz w:val="16"/>
                    <w:szCs w:val="16"/>
                  </w:rPr>
                  <w:delText>ϕ</w:delText>
                </w:r>
                <w:r w:rsidRPr="005725F5" w:rsidDel="00B07242">
                  <w:rPr>
                    <w:b w:val="0"/>
                    <w:bCs w:val="0"/>
                    <w:noProof/>
                    <w:sz w:val="16"/>
                    <w:szCs w:val="16"/>
                  </w:rPr>
                  <w:delText>Dhall</w:delText>
                </w:r>
              </w:del>
            </w:moveFrom>
          </w:p>
        </w:tc>
        <w:tc>
          <w:tcPr>
            <w:tcW w:w="155.75pt" w:type="dxa"/>
          </w:tcPr>
          <w:p w14:paraId="3498B0AF" w14:textId="315113D4" w:rsidR="007B14F6" w:rsidRPr="005725F5" w:rsidDel="00B07242" w:rsidRDefault="007B14F6" w:rsidP="007B14F6">
            <w:pPr>
              <w:pStyle w:val="tablecolsubhead"/>
              <w:rPr>
                <w:del w:id="483" w:author="백형민" w:date="2022-10-01T16:23:00Z"/>
                <w:moveFrom w:id="484" w:author="DANIEL FERNANDEZ ALONSO" w:date="2022-09-06T23:24:00Z"/>
                <w:rFonts w:ascii="Times" w:hAnsi="Times" w:cs="Times"/>
                <w:b w:val="0"/>
                <w:bCs w:val="0"/>
                <w:i w:val="0"/>
                <w:iCs w:val="0"/>
                <w:sz w:val="16"/>
                <w:szCs w:val="16"/>
              </w:rPr>
            </w:pPr>
            <w:moveFrom w:id="485" w:author="DANIEL FERNANDEZ ALONSO" w:date="2022-09-06T23:24:00Z">
              <w:del w:id="486" w:author="백형민" w:date="2022-10-01T16:23:00Z">
                <w:r w:rsidRPr="005725F5" w:rsidDel="00B07242">
                  <w:rPr>
                    <w:b w:val="0"/>
                    <w:bCs w:val="0"/>
                    <w:i w:val="0"/>
                    <w:iCs w:val="0"/>
                    <w:noProof/>
                    <w:sz w:val="16"/>
                    <w:szCs w:val="16"/>
                  </w:rPr>
                  <w:delText xml:space="preserve">Hall sensor distance from </w:delText>
                </w:r>
                <w:r w:rsidR="00A806B7" w:rsidDel="00B07242">
                  <w:rPr>
                    <w:b w:val="0"/>
                    <w:bCs w:val="0"/>
                    <w:i w:val="0"/>
                    <w:iCs w:val="0"/>
                    <w:noProof/>
                    <w:sz w:val="16"/>
                    <w:szCs w:val="16"/>
                  </w:rPr>
                  <w:delText xml:space="preserve">the </w:delText>
                </w:r>
                <w:r w:rsidRPr="005725F5" w:rsidDel="00B07242">
                  <w:rPr>
                    <w:b w:val="0"/>
                    <w:bCs w:val="0"/>
                    <w:i w:val="0"/>
                    <w:iCs w:val="0"/>
                    <w:noProof/>
                    <w:sz w:val="16"/>
                    <w:szCs w:val="16"/>
                  </w:rPr>
                  <w:delText>center</w:delText>
                </w:r>
              </w:del>
            </w:moveFrom>
          </w:p>
        </w:tc>
      </w:tr>
      <w:tr w:rsidR="007B14F6" w:rsidRPr="005725F5" w:rsidDel="00B07242" w14:paraId="6AB140A7" w14:textId="1C1D6F24" w:rsidTr="00C27036">
        <w:trPr>
          <w:trHeight w:val="210"/>
          <w:tblHeader/>
          <w:jc w:val="center"/>
          <w:del w:id="487" w:author="백형민" w:date="2022-10-01T16:23:00Z"/>
        </w:trPr>
        <w:tc>
          <w:tcPr>
            <w:tcW w:w="78.15pt" w:type="dxa"/>
          </w:tcPr>
          <w:p w14:paraId="3BA5042A" w14:textId="636E2CC9" w:rsidR="007B14F6" w:rsidRPr="005725F5" w:rsidDel="00B07242" w:rsidRDefault="007B14F6" w:rsidP="007B14F6">
            <w:pPr>
              <w:pStyle w:val="tablecolsubhead"/>
              <w:rPr>
                <w:del w:id="488" w:author="백형민" w:date="2022-10-01T16:23:00Z"/>
                <w:moveFrom w:id="489" w:author="DANIEL FERNANDEZ ALONSO" w:date="2022-09-06T23:24:00Z"/>
                <w:rFonts w:ascii="Times" w:hAnsi="Times" w:cs="Times"/>
                <w:b w:val="0"/>
                <w:bCs w:val="0"/>
                <w:sz w:val="16"/>
                <w:szCs w:val="16"/>
              </w:rPr>
            </w:pPr>
            <w:moveFrom w:id="490" w:author="DANIEL FERNANDEZ ALONSO" w:date="2022-09-06T23:24:00Z">
              <w:del w:id="491" w:author="백형민" w:date="2022-10-01T16:23:00Z">
                <w:r w:rsidRPr="005725F5" w:rsidDel="00B07242">
                  <w:rPr>
                    <w:b w:val="0"/>
                    <w:bCs w:val="0"/>
                    <w:color w:val="000000" w:themeColor="text1"/>
                    <w:kern w:val="24"/>
                    <w:sz w:val="16"/>
                    <w:szCs w:val="16"/>
                  </w:rPr>
                  <w:delText>ϕ</w:delText>
                </w:r>
                <w:r w:rsidRPr="005725F5" w:rsidDel="00B07242">
                  <w:rPr>
                    <w:b w:val="0"/>
                    <w:bCs w:val="0"/>
                    <w:noProof/>
                    <w:sz w:val="16"/>
                    <w:szCs w:val="16"/>
                  </w:rPr>
                  <w:delText>Din</w:delText>
                </w:r>
              </w:del>
            </w:moveFrom>
          </w:p>
        </w:tc>
        <w:tc>
          <w:tcPr>
            <w:tcW w:w="155.75pt" w:type="dxa"/>
            <w:vAlign w:val="center"/>
          </w:tcPr>
          <w:p w14:paraId="449D8983" w14:textId="166E2F68" w:rsidR="007B14F6" w:rsidRPr="005725F5" w:rsidDel="00B07242" w:rsidRDefault="007B14F6" w:rsidP="007B14F6">
            <w:pPr>
              <w:pStyle w:val="tablecolsubhead"/>
              <w:rPr>
                <w:del w:id="492" w:author="백형민" w:date="2022-10-01T16:23:00Z"/>
                <w:moveFrom w:id="493" w:author="DANIEL FERNANDEZ ALONSO" w:date="2022-09-06T23:24:00Z"/>
                <w:rFonts w:ascii="Times" w:hAnsi="Times" w:cs="Times"/>
                <w:b w:val="0"/>
                <w:bCs w:val="0"/>
                <w:i w:val="0"/>
                <w:iCs w:val="0"/>
                <w:sz w:val="16"/>
                <w:szCs w:val="16"/>
              </w:rPr>
            </w:pPr>
            <w:moveFrom w:id="494" w:author="DANIEL FERNANDEZ ALONSO" w:date="2022-09-06T23:24:00Z">
              <w:del w:id="495" w:author="백형민" w:date="2022-10-01T16:23:00Z">
                <w:r w:rsidRPr="005725F5" w:rsidDel="00B07242">
                  <w:rPr>
                    <w:b w:val="0"/>
                    <w:bCs w:val="0"/>
                    <w:i w:val="0"/>
                    <w:iCs w:val="0"/>
                    <w:color w:val="000000" w:themeColor="text1"/>
                    <w:kern w:val="24"/>
                    <w:sz w:val="16"/>
                    <w:szCs w:val="16"/>
                  </w:rPr>
                  <w:delText xml:space="preserve">Rotor inner diameter </w:delText>
                </w:r>
              </w:del>
            </w:moveFrom>
          </w:p>
        </w:tc>
      </w:tr>
      <w:tr w:rsidR="007B14F6" w:rsidRPr="005725F5" w:rsidDel="00B07242" w14:paraId="4C6F49A0" w14:textId="4E3F5571" w:rsidTr="00C27036">
        <w:trPr>
          <w:trHeight w:val="210"/>
          <w:tblHeader/>
          <w:jc w:val="center"/>
          <w:del w:id="496" w:author="백형민" w:date="2022-10-01T16:23:00Z"/>
        </w:trPr>
        <w:tc>
          <w:tcPr>
            <w:tcW w:w="78.15pt" w:type="dxa"/>
          </w:tcPr>
          <w:p w14:paraId="7DCF7B36" w14:textId="34588BFD" w:rsidR="007B14F6" w:rsidRPr="005725F5" w:rsidDel="00B07242" w:rsidRDefault="007B14F6" w:rsidP="007B14F6">
            <w:pPr>
              <w:pStyle w:val="tablecolsubhead"/>
              <w:rPr>
                <w:del w:id="497" w:author="백형민" w:date="2022-10-01T16:23:00Z"/>
                <w:moveFrom w:id="498" w:author="DANIEL FERNANDEZ ALONSO" w:date="2022-09-06T23:24:00Z"/>
                <w:rFonts w:ascii="Times" w:hAnsi="Times" w:cs="Times"/>
                <w:b w:val="0"/>
                <w:bCs w:val="0"/>
                <w:sz w:val="16"/>
                <w:szCs w:val="16"/>
              </w:rPr>
            </w:pPr>
            <w:moveFrom w:id="499" w:author="DANIEL FERNANDEZ ALONSO" w:date="2022-09-06T23:24:00Z">
              <w:del w:id="500" w:author="백형민" w:date="2022-10-01T16:23:00Z">
                <w:r w:rsidRPr="005725F5" w:rsidDel="00B07242">
                  <w:rPr>
                    <w:b w:val="0"/>
                    <w:bCs w:val="0"/>
                    <w:color w:val="000000" w:themeColor="text1"/>
                    <w:kern w:val="24"/>
                    <w:sz w:val="16"/>
                    <w:szCs w:val="16"/>
                  </w:rPr>
                  <w:delText>ϕ</w:delText>
                </w:r>
                <w:r w:rsidRPr="005725F5" w:rsidDel="00B07242">
                  <w:rPr>
                    <w:b w:val="0"/>
                    <w:bCs w:val="0"/>
                    <w:noProof/>
                    <w:sz w:val="16"/>
                    <w:szCs w:val="16"/>
                  </w:rPr>
                  <w:delText>Dring</w:delText>
                </w:r>
              </w:del>
            </w:moveFrom>
          </w:p>
        </w:tc>
        <w:tc>
          <w:tcPr>
            <w:tcW w:w="155.75pt" w:type="dxa"/>
            <w:vAlign w:val="center"/>
          </w:tcPr>
          <w:p w14:paraId="1BB6BCA2" w14:textId="745DD19C" w:rsidR="007B14F6" w:rsidRPr="005725F5" w:rsidDel="00B07242" w:rsidRDefault="007B14F6" w:rsidP="007B14F6">
            <w:pPr>
              <w:pStyle w:val="tablecolsubhead"/>
              <w:rPr>
                <w:del w:id="501" w:author="백형민" w:date="2022-10-01T16:23:00Z"/>
                <w:moveFrom w:id="502" w:author="DANIEL FERNANDEZ ALONSO" w:date="2022-09-06T23:24:00Z"/>
                <w:rFonts w:ascii="Times" w:hAnsi="Times" w:cs="Times"/>
                <w:b w:val="0"/>
                <w:bCs w:val="0"/>
                <w:i w:val="0"/>
                <w:iCs w:val="0"/>
                <w:sz w:val="16"/>
                <w:szCs w:val="16"/>
              </w:rPr>
            </w:pPr>
            <w:moveFrom w:id="503" w:author="DANIEL FERNANDEZ ALONSO" w:date="2022-09-06T23:24:00Z">
              <w:del w:id="504" w:author="백형민" w:date="2022-10-01T16:23:00Z">
                <w:r w:rsidRPr="005725F5" w:rsidDel="00B07242">
                  <w:rPr>
                    <w:b w:val="0"/>
                    <w:bCs w:val="0"/>
                    <w:i w:val="0"/>
                    <w:iCs w:val="0"/>
                    <w:color w:val="000000" w:themeColor="text1"/>
                    <w:kern w:val="24"/>
                    <w:sz w:val="16"/>
                    <w:szCs w:val="16"/>
                  </w:rPr>
                  <w:delText>Ring outer diameter</w:delText>
                </w:r>
              </w:del>
            </w:moveFrom>
          </w:p>
        </w:tc>
      </w:tr>
      <w:tr w:rsidR="007B14F6" w:rsidRPr="005725F5" w:rsidDel="00B07242" w14:paraId="09DB672B" w14:textId="064FA696" w:rsidTr="00C27036">
        <w:trPr>
          <w:trHeight w:val="210"/>
          <w:tblHeader/>
          <w:jc w:val="center"/>
          <w:del w:id="505" w:author="백형민" w:date="2022-10-01T16:23:00Z"/>
        </w:trPr>
        <w:tc>
          <w:tcPr>
            <w:tcW w:w="78.15pt" w:type="dxa"/>
          </w:tcPr>
          <w:p w14:paraId="77F0CD95" w14:textId="7DEED8B4" w:rsidR="007B14F6" w:rsidRPr="005725F5" w:rsidDel="00B07242" w:rsidRDefault="007B14F6" w:rsidP="007B14F6">
            <w:pPr>
              <w:pStyle w:val="tablecolsubhead"/>
              <w:rPr>
                <w:del w:id="506" w:author="백형민" w:date="2022-10-01T16:23:00Z"/>
                <w:moveFrom w:id="507" w:author="DANIEL FERNANDEZ ALONSO" w:date="2022-09-06T23:24:00Z"/>
                <w:b w:val="0"/>
                <w:bCs w:val="0"/>
              </w:rPr>
            </w:pPr>
            <w:moveFrom w:id="508" w:author="DANIEL FERNANDEZ ALONSO" w:date="2022-09-06T23:24:00Z">
              <w:del w:id="509" w:author="백형민" w:date="2022-10-01T16:23:00Z">
                <w:r w:rsidRPr="005725F5" w:rsidDel="00B07242">
                  <w:rPr>
                    <w:b w:val="0"/>
                    <w:bCs w:val="0"/>
                    <w:noProof/>
                    <w:sz w:val="16"/>
                    <w:szCs w:val="16"/>
                  </w:rPr>
                  <w:delText>Ring_th</w:delText>
                </w:r>
              </w:del>
            </w:moveFrom>
          </w:p>
        </w:tc>
        <w:tc>
          <w:tcPr>
            <w:tcW w:w="155.75pt" w:type="dxa"/>
            <w:vAlign w:val="center"/>
          </w:tcPr>
          <w:p w14:paraId="1C4122A9" w14:textId="43D2BAA8" w:rsidR="007B14F6" w:rsidRPr="005725F5" w:rsidDel="00B07242" w:rsidRDefault="007B14F6" w:rsidP="007B14F6">
            <w:pPr>
              <w:pStyle w:val="tablecolsubhead"/>
              <w:rPr>
                <w:del w:id="510" w:author="백형민" w:date="2022-10-01T16:23:00Z"/>
                <w:moveFrom w:id="511" w:author="DANIEL FERNANDEZ ALONSO" w:date="2022-09-06T23:24:00Z"/>
                <w:b w:val="0"/>
                <w:bCs w:val="0"/>
                <w:i w:val="0"/>
                <w:iCs w:val="0"/>
              </w:rPr>
            </w:pPr>
            <w:moveFrom w:id="512" w:author="DANIEL FERNANDEZ ALONSO" w:date="2022-09-06T23:24:00Z">
              <w:del w:id="513" w:author="백형민" w:date="2022-10-01T16:23:00Z">
                <w:r w:rsidRPr="005725F5" w:rsidDel="00B07242">
                  <w:rPr>
                    <w:b w:val="0"/>
                    <w:bCs w:val="0"/>
                    <w:i w:val="0"/>
                    <w:iCs w:val="0"/>
                    <w:color w:val="000000" w:themeColor="text1"/>
                    <w:kern w:val="24"/>
                    <w:sz w:val="16"/>
                    <w:szCs w:val="16"/>
                  </w:rPr>
                  <w:delText>Ring thickness</w:delText>
                </w:r>
              </w:del>
            </w:moveFrom>
          </w:p>
        </w:tc>
      </w:tr>
      <w:tr w:rsidR="007B14F6" w:rsidRPr="005725F5" w:rsidDel="00B07242" w14:paraId="108EC8C1" w14:textId="70FC137B" w:rsidTr="00C27036">
        <w:trPr>
          <w:trHeight w:val="210"/>
          <w:tblHeader/>
          <w:jc w:val="center"/>
          <w:del w:id="514" w:author="백형민" w:date="2022-10-01T16:23:00Z"/>
        </w:trPr>
        <w:tc>
          <w:tcPr>
            <w:tcW w:w="78.15pt" w:type="dxa"/>
          </w:tcPr>
          <w:p w14:paraId="411191D2" w14:textId="4BE6E8F4" w:rsidR="007B14F6" w:rsidRPr="005725F5" w:rsidDel="00B07242" w:rsidRDefault="007B14F6" w:rsidP="007B14F6">
            <w:pPr>
              <w:pStyle w:val="tablecolsubhead"/>
              <w:rPr>
                <w:del w:id="515" w:author="백형민" w:date="2022-10-01T16:23:00Z"/>
                <w:moveFrom w:id="516" w:author="DANIEL FERNANDEZ ALONSO" w:date="2022-09-06T23:24:00Z"/>
                <w:b w:val="0"/>
                <w:bCs w:val="0"/>
              </w:rPr>
            </w:pPr>
            <w:moveFrom w:id="517" w:author="DANIEL FERNANDEZ ALONSO" w:date="2022-09-06T23:24:00Z">
              <w:del w:id="518" w:author="백형민" w:date="2022-10-01T16:23:00Z">
                <w:r w:rsidRPr="005725F5" w:rsidDel="00B07242">
                  <w:rPr>
                    <w:b w:val="0"/>
                    <w:bCs w:val="0"/>
                    <w:noProof/>
                    <w:sz w:val="16"/>
                    <w:szCs w:val="16"/>
                  </w:rPr>
                  <w:delText>Rarc1</w:delText>
                </w:r>
              </w:del>
            </w:moveFrom>
          </w:p>
        </w:tc>
        <w:tc>
          <w:tcPr>
            <w:tcW w:w="155.75pt" w:type="dxa"/>
            <w:vAlign w:val="center"/>
          </w:tcPr>
          <w:p w14:paraId="4BFBA8FD" w14:textId="7E2BCA47" w:rsidR="007B14F6" w:rsidRPr="005725F5" w:rsidDel="00B07242" w:rsidRDefault="007B14F6" w:rsidP="007B14F6">
            <w:pPr>
              <w:pStyle w:val="tablecolsubhead"/>
              <w:rPr>
                <w:del w:id="519" w:author="백형민" w:date="2022-10-01T16:23:00Z"/>
                <w:moveFrom w:id="520" w:author="DANIEL FERNANDEZ ALONSO" w:date="2022-09-06T23:24:00Z"/>
                <w:b w:val="0"/>
                <w:bCs w:val="0"/>
                <w:i w:val="0"/>
                <w:iCs w:val="0"/>
              </w:rPr>
            </w:pPr>
            <w:moveFrom w:id="521" w:author="DANIEL FERNANDEZ ALONSO" w:date="2022-09-06T23:24:00Z">
              <w:del w:id="522" w:author="백형민" w:date="2022-10-01T16:23:00Z">
                <w:r w:rsidRPr="005725F5" w:rsidDel="00B07242">
                  <w:rPr>
                    <w:b w:val="0"/>
                    <w:bCs w:val="0"/>
                    <w:i w:val="0"/>
                    <w:iCs w:val="0"/>
                    <w:color w:val="000000" w:themeColor="text1"/>
                    <w:kern w:val="24"/>
                    <w:sz w:val="16"/>
                    <w:szCs w:val="16"/>
                  </w:rPr>
                  <w:delText>Rotor d-axis outer arc</w:delText>
                </w:r>
              </w:del>
            </w:moveFrom>
          </w:p>
        </w:tc>
      </w:tr>
      <w:tr w:rsidR="007B14F6" w:rsidRPr="005725F5" w:rsidDel="00B07242" w14:paraId="67C13FB0" w14:textId="4F3AF8CF" w:rsidTr="00C27036">
        <w:trPr>
          <w:trHeight w:val="210"/>
          <w:jc w:val="center"/>
          <w:del w:id="523" w:author="백형민" w:date="2022-10-01T16:23:00Z"/>
        </w:trPr>
        <w:tc>
          <w:tcPr>
            <w:tcW w:w="78.15pt" w:type="dxa"/>
          </w:tcPr>
          <w:p w14:paraId="50B85B98" w14:textId="19E8D95B" w:rsidR="007B14F6" w:rsidRPr="005725F5" w:rsidDel="00B07242" w:rsidRDefault="007B14F6" w:rsidP="007B14F6">
            <w:pPr>
              <w:pStyle w:val="tablecopy"/>
              <w:jc w:val="center"/>
              <w:rPr>
                <w:del w:id="524" w:author="백형민" w:date="2022-10-01T16:23:00Z"/>
                <w:moveFrom w:id="525" w:author="DANIEL FERNANDEZ ALONSO" w:date="2022-09-06T23:24:00Z"/>
              </w:rPr>
            </w:pPr>
            <w:moveFrom w:id="526" w:author="DANIEL FERNANDEZ ALONSO" w:date="2022-09-06T23:24:00Z">
              <w:del w:id="527" w:author="백형민" w:date="2022-10-01T16:23:00Z">
                <w:r w:rsidRPr="005725F5" w:rsidDel="00B07242">
                  <w:rPr>
                    <w:i/>
                    <w:iCs/>
                  </w:rPr>
                  <w:delText>Rarc2</w:delText>
                </w:r>
              </w:del>
            </w:moveFrom>
          </w:p>
        </w:tc>
        <w:tc>
          <w:tcPr>
            <w:tcW w:w="155.75pt" w:type="dxa"/>
            <w:vAlign w:val="center"/>
          </w:tcPr>
          <w:p w14:paraId="2378AE3E" w14:textId="0688F566" w:rsidR="007B14F6" w:rsidRPr="005725F5" w:rsidDel="00B07242" w:rsidRDefault="007B14F6" w:rsidP="007B14F6">
            <w:pPr>
              <w:rPr>
                <w:del w:id="528" w:author="백형민" w:date="2022-10-01T16:23:00Z"/>
                <w:moveFrom w:id="529" w:author="DANIEL FERNANDEZ ALONSO" w:date="2022-09-06T23:24:00Z"/>
                <w:sz w:val="16"/>
                <w:szCs w:val="16"/>
              </w:rPr>
            </w:pPr>
            <w:moveFrom w:id="530" w:author="DANIEL FERNANDEZ ALONSO" w:date="2022-09-06T23:24:00Z">
              <w:del w:id="531" w:author="백형민" w:date="2022-10-01T16:23:00Z">
                <w:r w:rsidRPr="005725F5" w:rsidDel="00B07242">
                  <w:rPr>
                    <w:color w:val="000000" w:themeColor="text1"/>
                    <w:kern w:val="24"/>
                    <w:sz w:val="16"/>
                    <w:szCs w:val="16"/>
                  </w:rPr>
                  <w:delText xml:space="preserve">Rotor q-axis outer arc </w:delText>
                </w:r>
              </w:del>
            </w:moveFrom>
          </w:p>
        </w:tc>
      </w:tr>
      <w:tr w:rsidR="007B14F6" w:rsidRPr="005725F5" w:rsidDel="00B07242" w14:paraId="1B01E036" w14:textId="126E14CF" w:rsidTr="00C27036">
        <w:trPr>
          <w:trHeight w:val="210"/>
          <w:jc w:val="center"/>
          <w:del w:id="532" w:author="백형민" w:date="2022-10-01T16:23:00Z"/>
        </w:trPr>
        <w:tc>
          <w:tcPr>
            <w:tcW w:w="78.15pt" w:type="dxa"/>
          </w:tcPr>
          <w:p w14:paraId="7BB5217E" w14:textId="4576F58B" w:rsidR="007B14F6" w:rsidRPr="005725F5" w:rsidDel="00B07242" w:rsidRDefault="007B14F6" w:rsidP="007B14F6">
            <w:pPr>
              <w:pStyle w:val="tablecopy"/>
              <w:jc w:val="center"/>
              <w:rPr>
                <w:del w:id="533" w:author="백형민" w:date="2022-10-01T16:23:00Z"/>
                <w:moveFrom w:id="534" w:author="DANIEL FERNANDEZ ALONSO" w:date="2022-09-06T23:24:00Z"/>
              </w:rPr>
            </w:pPr>
            <w:moveFrom w:id="535" w:author="DANIEL FERNANDEZ ALONSO" w:date="2022-09-06T23:24:00Z">
              <w:del w:id="536" w:author="백형민" w:date="2022-10-01T16:23:00Z">
                <w:r w:rsidRPr="005725F5" w:rsidDel="00B07242">
                  <w:rPr>
                    <w:i/>
                    <w:iCs/>
                  </w:rPr>
                  <w:delText>mth</w:delText>
                </w:r>
              </w:del>
            </w:moveFrom>
          </w:p>
        </w:tc>
        <w:tc>
          <w:tcPr>
            <w:tcW w:w="155.75pt" w:type="dxa"/>
            <w:vAlign w:val="center"/>
          </w:tcPr>
          <w:p w14:paraId="2C141F4F" w14:textId="1EEA027C" w:rsidR="007B14F6" w:rsidRPr="005725F5" w:rsidDel="00B07242" w:rsidRDefault="007B14F6" w:rsidP="007B14F6">
            <w:pPr>
              <w:rPr>
                <w:del w:id="537" w:author="백형민" w:date="2022-10-01T16:23:00Z"/>
                <w:moveFrom w:id="538" w:author="DANIEL FERNANDEZ ALONSO" w:date="2022-09-06T23:24:00Z"/>
                <w:sz w:val="16"/>
                <w:szCs w:val="16"/>
              </w:rPr>
            </w:pPr>
            <w:moveFrom w:id="539" w:author="DANIEL FERNANDEZ ALONSO" w:date="2022-09-06T23:24:00Z">
              <w:del w:id="540" w:author="백형민" w:date="2022-10-01T16:23:00Z">
                <w:r w:rsidRPr="005725F5" w:rsidDel="00B07242">
                  <w:rPr>
                    <w:color w:val="000000" w:themeColor="text1"/>
                    <w:kern w:val="24"/>
                    <w:sz w:val="16"/>
                    <w:szCs w:val="16"/>
                  </w:rPr>
                  <w:delText>Magnet thickness</w:delText>
                </w:r>
              </w:del>
            </w:moveFrom>
          </w:p>
        </w:tc>
      </w:tr>
      <w:tr w:rsidR="007B14F6" w:rsidRPr="005725F5" w:rsidDel="00B07242" w14:paraId="367D658C" w14:textId="13AE8DB7" w:rsidTr="00C27036">
        <w:trPr>
          <w:trHeight w:val="210"/>
          <w:jc w:val="center"/>
          <w:del w:id="541" w:author="백형민" w:date="2022-10-01T16:23:00Z"/>
        </w:trPr>
        <w:tc>
          <w:tcPr>
            <w:tcW w:w="78.15pt" w:type="dxa"/>
          </w:tcPr>
          <w:p w14:paraId="1B75E878" w14:textId="21286369" w:rsidR="007B14F6" w:rsidRPr="005725F5" w:rsidDel="00B07242" w:rsidRDefault="007B14F6" w:rsidP="007B14F6">
            <w:pPr>
              <w:pStyle w:val="tablecopy"/>
              <w:jc w:val="center"/>
              <w:rPr>
                <w:del w:id="542" w:author="백형민" w:date="2022-10-01T16:23:00Z"/>
                <w:moveFrom w:id="543" w:author="DANIEL FERNANDEZ ALONSO" w:date="2022-09-06T23:24:00Z"/>
                <w:rFonts w:ascii="Times" w:hAnsi="Times" w:cs="Times"/>
                <w:i/>
                <w:iCs/>
              </w:rPr>
            </w:pPr>
            <w:moveFrom w:id="544" w:author="DANIEL FERNANDEZ ALONSO" w:date="2022-09-06T23:24:00Z">
              <w:del w:id="545" w:author="백형민" w:date="2022-10-01T16:23:00Z">
                <w:r w:rsidRPr="005725F5" w:rsidDel="00B07242">
                  <w:rPr>
                    <w:i/>
                    <w:iCs/>
                  </w:rPr>
                  <w:delText>Min1</w:delText>
                </w:r>
              </w:del>
            </w:moveFrom>
          </w:p>
        </w:tc>
        <w:tc>
          <w:tcPr>
            <w:tcW w:w="155.75pt" w:type="dxa"/>
            <w:vAlign w:val="center"/>
          </w:tcPr>
          <w:p w14:paraId="1563F367" w14:textId="42034D05" w:rsidR="007B14F6" w:rsidRPr="005725F5" w:rsidDel="00B07242" w:rsidRDefault="007B14F6" w:rsidP="007B14F6">
            <w:pPr>
              <w:rPr>
                <w:del w:id="546" w:author="백형민" w:date="2022-10-01T16:23:00Z"/>
                <w:moveFrom w:id="547" w:author="DANIEL FERNANDEZ ALONSO" w:date="2022-09-06T23:24:00Z"/>
                <w:rFonts w:ascii="Times" w:hAnsi="Times" w:cs="Times"/>
                <w:sz w:val="16"/>
                <w:szCs w:val="16"/>
              </w:rPr>
            </w:pPr>
            <w:moveFrom w:id="548" w:author="DANIEL FERNANDEZ ALONSO" w:date="2022-09-06T23:24:00Z">
              <w:del w:id="549" w:author="백형민" w:date="2022-10-01T16:23:00Z">
                <w:r w:rsidRPr="005725F5" w:rsidDel="00B07242">
                  <w:rPr>
                    <w:color w:val="000000" w:themeColor="text1"/>
                    <w:kern w:val="24"/>
                    <w:sz w:val="16"/>
                    <w:szCs w:val="16"/>
                  </w:rPr>
                  <w:delText xml:space="preserve">Magnet distance from ϕDarc1 </w:delText>
                </w:r>
              </w:del>
            </w:moveFrom>
          </w:p>
        </w:tc>
      </w:tr>
      <w:tr w:rsidR="007B14F6" w:rsidRPr="005725F5" w:rsidDel="00B07242" w14:paraId="4FF47BE6" w14:textId="75859A74" w:rsidTr="00C27036">
        <w:trPr>
          <w:trHeight w:val="210"/>
          <w:jc w:val="center"/>
          <w:del w:id="550" w:author="백형민" w:date="2022-10-01T16:23:00Z"/>
        </w:trPr>
        <w:tc>
          <w:tcPr>
            <w:tcW w:w="78.15pt" w:type="dxa"/>
          </w:tcPr>
          <w:p w14:paraId="66370ACD" w14:textId="715C6DFE" w:rsidR="007B14F6" w:rsidRPr="005725F5" w:rsidDel="00B07242" w:rsidRDefault="007B14F6" w:rsidP="007B14F6">
            <w:pPr>
              <w:pStyle w:val="tablecopy"/>
              <w:jc w:val="center"/>
              <w:rPr>
                <w:del w:id="551" w:author="백형민" w:date="2022-10-01T16:23:00Z"/>
                <w:moveFrom w:id="552" w:author="DANIEL FERNANDEZ ALONSO" w:date="2022-09-06T23:24:00Z"/>
                <w:rFonts w:ascii="Times" w:hAnsi="Times" w:cs="Times"/>
                <w:i/>
                <w:iCs/>
              </w:rPr>
            </w:pPr>
            <w:moveFrom w:id="553" w:author="DANIEL FERNANDEZ ALONSO" w:date="2022-09-06T23:24:00Z">
              <w:del w:id="554" w:author="백형민" w:date="2022-10-01T16:23:00Z">
                <w:r w:rsidRPr="005725F5" w:rsidDel="00B07242">
                  <w:rPr>
                    <w:i/>
                    <w:iCs/>
                  </w:rPr>
                  <w:delText>mgap</w:delText>
                </w:r>
              </w:del>
            </w:moveFrom>
          </w:p>
        </w:tc>
        <w:tc>
          <w:tcPr>
            <w:tcW w:w="155.75pt" w:type="dxa"/>
            <w:vAlign w:val="center"/>
          </w:tcPr>
          <w:p w14:paraId="68A65414" w14:textId="22641BA7" w:rsidR="007B14F6" w:rsidRPr="005725F5" w:rsidDel="00B07242" w:rsidRDefault="007B14F6" w:rsidP="007B14F6">
            <w:pPr>
              <w:rPr>
                <w:del w:id="555" w:author="백형민" w:date="2022-10-01T16:23:00Z"/>
                <w:moveFrom w:id="556" w:author="DANIEL FERNANDEZ ALONSO" w:date="2022-09-06T23:24:00Z"/>
                <w:rFonts w:ascii="Times" w:hAnsi="Times" w:cs="Times"/>
                <w:sz w:val="16"/>
                <w:szCs w:val="16"/>
              </w:rPr>
            </w:pPr>
            <w:moveFrom w:id="557" w:author="DANIEL FERNANDEZ ALONSO" w:date="2022-09-06T23:24:00Z">
              <w:del w:id="558" w:author="백형민" w:date="2022-10-01T16:23:00Z">
                <w:r w:rsidRPr="005725F5" w:rsidDel="00B07242">
                  <w:rPr>
                    <w:color w:val="000000" w:themeColor="text1"/>
                    <w:kern w:val="24"/>
                    <w:sz w:val="16"/>
                    <w:szCs w:val="16"/>
                  </w:rPr>
                  <w:delText>Magnet gap in slot</w:delText>
                </w:r>
              </w:del>
            </w:moveFrom>
          </w:p>
        </w:tc>
      </w:tr>
      <w:tr w:rsidR="007B14F6" w:rsidRPr="005725F5" w:rsidDel="00B07242" w14:paraId="57B79514" w14:textId="1E01BE01" w:rsidTr="00C27036">
        <w:trPr>
          <w:trHeight w:val="210"/>
          <w:jc w:val="center"/>
          <w:del w:id="559" w:author="백형민" w:date="2022-10-01T16:23:00Z"/>
        </w:trPr>
        <w:tc>
          <w:tcPr>
            <w:tcW w:w="78.15pt" w:type="dxa"/>
          </w:tcPr>
          <w:p w14:paraId="747D6731" w14:textId="428490F7" w:rsidR="007B14F6" w:rsidRPr="005725F5" w:rsidDel="00B07242" w:rsidRDefault="007B14F6" w:rsidP="007B14F6">
            <w:pPr>
              <w:pStyle w:val="tablecopy"/>
              <w:jc w:val="center"/>
              <w:rPr>
                <w:del w:id="560" w:author="백형민" w:date="2022-10-01T16:23:00Z"/>
                <w:moveFrom w:id="561" w:author="DANIEL FERNANDEZ ALONSO" w:date="2022-09-06T23:24:00Z"/>
                <w:rFonts w:ascii="Times" w:hAnsi="Times" w:cs="Times"/>
                <w:i/>
                <w:iCs/>
              </w:rPr>
            </w:pPr>
            <w:moveFrom w:id="562" w:author="DANIEL FERNANDEZ ALONSO" w:date="2022-09-06T23:24:00Z">
              <w:del w:id="563" w:author="백형민" w:date="2022-10-01T16:23:00Z">
                <w:r w:rsidRPr="005725F5" w:rsidDel="00B07242">
                  <w:rPr>
                    <w:i/>
                    <w:iCs/>
                  </w:rPr>
                  <w:delText>SW</w:delText>
                </w:r>
              </w:del>
            </w:moveFrom>
          </w:p>
        </w:tc>
        <w:tc>
          <w:tcPr>
            <w:tcW w:w="155.75pt" w:type="dxa"/>
            <w:vAlign w:val="center"/>
          </w:tcPr>
          <w:p w14:paraId="09ECAD0E" w14:textId="6B4DAD64" w:rsidR="007B14F6" w:rsidRPr="005725F5" w:rsidDel="00B07242" w:rsidRDefault="007B14F6" w:rsidP="007B14F6">
            <w:pPr>
              <w:rPr>
                <w:del w:id="564" w:author="백형민" w:date="2022-10-01T16:23:00Z"/>
                <w:moveFrom w:id="565" w:author="DANIEL FERNANDEZ ALONSO" w:date="2022-09-06T23:24:00Z"/>
                <w:rFonts w:ascii="Times" w:hAnsi="Times" w:cs="Times"/>
                <w:sz w:val="16"/>
                <w:szCs w:val="16"/>
              </w:rPr>
            </w:pPr>
            <w:moveFrom w:id="566" w:author="DANIEL FERNANDEZ ALONSO" w:date="2022-09-06T23:24:00Z">
              <w:del w:id="567" w:author="백형민" w:date="2022-10-01T16:23:00Z">
                <w:r w:rsidRPr="005725F5" w:rsidDel="00B07242">
                  <w:rPr>
                    <w:color w:val="000000" w:themeColor="text1"/>
                    <w:kern w:val="24"/>
                    <w:sz w:val="16"/>
                    <w:szCs w:val="16"/>
                  </w:rPr>
                  <w:delText>Slot width</w:delText>
                </w:r>
              </w:del>
            </w:moveFrom>
          </w:p>
        </w:tc>
      </w:tr>
      <w:tr w:rsidR="007B14F6" w:rsidRPr="005725F5" w:rsidDel="00B07242" w14:paraId="67C055E6" w14:textId="61842A87" w:rsidTr="00C27036">
        <w:trPr>
          <w:trHeight w:val="210"/>
          <w:jc w:val="center"/>
          <w:del w:id="568" w:author="백형민" w:date="2022-10-01T16:23:00Z"/>
        </w:trPr>
        <w:tc>
          <w:tcPr>
            <w:tcW w:w="78.15pt" w:type="dxa"/>
          </w:tcPr>
          <w:p w14:paraId="3203282C" w14:textId="76079ADB" w:rsidR="007B14F6" w:rsidRPr="005725F5" w:rsidDel="00B07242" w:rsidRDefault="007B14F6" w:rsidP="007B14F6">
            <w:pPr>
              <w:pStyle w:val="tablecopy"/>
              <w:jc w:val="center"/>
              <w:rPr>
                <w:del w:id="569" w:author="백형민" w:date="2022-10-01T16:23:00Z"/>
                <w:moveFrom w:id="570" w:author="DANIEL FERNANDEZ ALONSO" w:date="2022-09-06T23:24:00Z"/>
              </w:rPr>
            </w:pPr>
            <w:moveFrom w:id="571" w:author="DANIEL FERNANDEZ ALONSO" w:date="2022-09-06T23:24:00Z">
              <w:del w:id="572" w:author="백형민" w:date="2022-10-01T16:23:00Z">
                <w:r w:rsidRPr="005725F5" w:rsidDel="00B07242">
                  <w:rPr>
                    <w:i/>
                    <w:iCs/>
                  </w:rPr>
                  <w:delText>Bth1</w:delText>
                </w:r>
              </w:del>
            </w:moveFrom>
          </w:p>
        </w:tc>
        <w:tc>
          <w:tcPr>
            <w:tcW w:w="155.75pt" w:type="dxa"/>
            <w:vAlign w:val="center"/>
          </w:tcPr>
          <w:p w14:paraId="6E0F9B29" w14:textId="73C18124" w:rsidR="007B14F6" w:rsidRPr="005725F5" w:rsidDel="00B07242" w:rsidRDefault="007B14F6" w:rsidP="007B14F6">
            <w:pPr>
              <w:rPr>
                <w:del w:id="573" w:author="백형민" w:date="2022-10-01T16:23:00Z"/>
                <w:moveFrom w:id="574" w:author="DANIEL FERNANDEZ ALONSO" w:date="2022-09-06T23:24:00Z"/>
                <w:sz w:val="16"/>
                <w:szCs w:val="16"/>
              </w:rPr>
            </w:pPr>
            <w:moveFrom w:id="575" w:author="DANIEL FERNANDEZ ALONSO" w:date="2022-09-06T23:24:00Z">
              <w:del w:id="576" w:author="백형민" w:date="2022-10-01T16:23:00Z">
                <w:r w:rsidRPr="005725F5" w:rsidDel="00B07242">
                  <w:rPr>
                    <w:color w:val="000000" w:themeColor="text1"/>
                    <w:kern w:val="24"/>
                    <w:sz w:val="16"/>
                    <w:szCs w:val="16"/>
                  </w:rPr>
                  <w:delText>Outer bridge thickness</w:delText>
                </w:r>
              </w:del>
            </w:moveFrom>
          </w:p>
        </w:tc>
      </w:tr>
      <w:tr w:rsidR="007B14F6" w:rsidRPr="005725F5" w:rsidDel="00B07242" w14:paraId="743BE75C" w14:textId="1F1A9634" w:rsidTr="00C27036">
        <w:trPr>
          <w:trHeight w:val="210"/>
          <w:jc w:val="center"/>
          <w:del w:id="577" w:author="백형민" w:date="2022-10-01T16:23:00Z"/>
        </w:trPr>
        <w:tc>
          <w:tcPr>
            <w:tcW w:w="78.15pt" w:type="dxa"/>
          </w:tcPr>
          <w:p w14:paraId="3D85BFCB" w14:textId="5A285FCE" w:rsidR="007B14F6" w:rsidRPr="005725F5" w:rsidDel="00B07242" w:rsidRDefault="007B14F6" w:rsidP="007B14F6">
            <w:pPr>
              <w:pStyle w:val="tablecopy"/>
              <w:jc w:val="center"/>
              <w:rPr>
                <w:del w:id="578" w:author="백형민" w:date="2022-10-01T16:23:00Z"/>
                <w:moveFrom w:id="579" w:author="DANIEL FERNANDEZ ALONSO" w:date="2022-09-06T23:24:00Z"/>
                <w:i/>
                <w:iCs/>
              </w:rPr>
            </w:pPr>
            <w:moveFrom w:id="580" w:author="DANIEL FERNANDEZ ALONSO" w:date="2022-09-06T23:24:00Z">
              <w:del w:id="581" w:author="백형민" w:date="2022-10-01T16:23:00Z">
                <w:r w:rsidRPr="005725F5" w:rsidDel="00B07242">
                  <w:rPr>
                    <w:i/>
                    <w:iCs/>
                  </w:rPr>
                  <w:delText>Bth2</w:delText>
                </w:r>
              </w:del>
            </w:moveFrom>
          </w:p>
        </w:tc>
        <w:tc>
          <w:tcPr>
            <w:tcW w:w="155.75pt" w:type="dxa"/>
            <w:vAlign w:val="center"/>
          </w:tcPr>
          <w:p w14:paraId="4F1BB001" w14:textId="010B0710" w:rsidR="007B14F6" w:rsidRPr="005725F5" w:rsidDel="00B07242" w:rsidRDefault="007B14F6" w:rsidP="007B14F6">
            <w:pPr>
              <w:rPr>
                <w:del w:id="582" w:author="백형민" w:date="2022-10-01T16:23:00Z"/>
                <w:moveFrom w:id="583" w:author="DANIEL FERNANDEZ ALONSO" w:date="2022-09-06T23:24:00Z"/>
                <w:rFonts w:ascii="Times" w:hAnsi="Times" w:cs="Times"/>
                <w:sz w:val="16"/>
                <w:szCs w:val="16"/>
              </w:rPr>
            </w:pPr>
            <w:moveFrom w:id="584" w:author="DANIEL FERNANDEZ ALONSO" w:date="2022-09-06T23:24:00Z">
              <w:del w:id="585" w:author="백형민" w:date="2022-10-01T16:23:00Z">
                <w:r w:rsidRPr="005725F5" w:rsidDel="00B07242">
                  <w:rPr>
                    <w:color w:val="000000" w:themeColor="text1"/>
                    <w:kern w:val="24"/>
                    <w:sz w:val="16"/>
                    <w:szCs w:val="16"/>
                  </w:rPr>
                  <w:delText>Inner bridge thickness</w:delText>
                </w:r>
              </w:del>
            </w:moveFrom>
          </w:p>
        </w:tc>
      </w:tr>
    </w:tbl>
    <w:p w14:paraId="5F315921" w14:textId="3CC20A20" w:rsidR="00E334C4" w:rsidDel="008D0BE0" w:rsidRDefault="001F47AA" w:rsidP="005725F5">
      <w:pPr>
        <w:pStyle w:val="a4"/>
        <w:ind w:firstLine="0pt"/>
        <w:rPr>
          <w:moveFrom w:id="586" w:author="DANIEL FERNANDEZ ALONSO" w:date="2022-09-06T23:24:00Z"/>
          <w:rFonts w:ascii="Times" w:hAnsi="Times" w:cs="Times"/>
          <w:lang w:val="en-US"/>
        </w:rPr>
      </w:pPr>
      <w:moveFrom w:id="587" w:author="DANIEL FERNANDEZ ALONSO" w:date="2022-09-06T23:24:00Z">
        <w:r w:rsidDel="008D0BE0">
          <w:rPr>
            <w:rFonts w:ascii="Times" w:hAnsi="Times" w:cs="Times"/>
            <w:lang w:val="en-US"/>
          </w:rPr>
          <w:tab/>
        </w:r>
      </w:moveFrom>
    </w:p>
    <w:moveFromRangeEnd w:id="449"/>
    <w:p w14:paraId="6EA0CB35" w14:textId="77777777" w:rsidR="00E334C4" w:rsidRDefault="00E334C4" w:rsidP="00E334C4">
      <w:pPr>
        <w:pStyle w:val="a4"/>
        <w:ind w:firstLine="0pt"/>
        <w:rPr>
          <w:rFonts w:ascii="Times" w:hAnsi="Times" w:cs="Times"/>
          <w:lang w:val="en-US"/>
        </w:rPr>
      </w:pPr>
      <w:r>
        <w:rPr>
          <w:rFonts w:ascii="Times" w:hAnsi="Times" w:cs="Times"/>
          <w:lang w:val="en-US"/>
        </w:rPr>
        <w:tab/>
      </w:r>
    </w:p>
    <w:tbl>
      <w:tblPr>
        <w:tblStyle w:val="a8"/>
        <w:tblW w:w="242.80pt" w:type="dxa"/>
        <w:tblLayout w:type="fixed"/>
        <w:tblLook w:firstRow="1" w:lastRow="0" w:firstColumn="1" w:lastColumn="0" w:noHBand="0" w:noVBand="1"/>
      </w:tblPr>
      <w:tblGrid>
        <w:gridCol w:w="381"/>
        <w:gridCol w:w="4475"/>
      </w:tblGrid>
      <w:tr w:rsidR="00E334C4" w14:paraId="13C5917C" w14:textId="77777777" w:rsidTr="00B74AB0">
        <w:trPr>
          <w:trHeight w:val="1473"/>
        </w:trPr>
        <w:tc>
          <w:tcPr>
            <w:tcW w:w="19.05pt" w:type="dxa"/>
          </w:tcPr>
          <w:p w14:paraId="29A0AB10" w14:textId="77777777" w:rsidR="00E334C4" w:rsidRPr="001F47AA" w:rsidRDefault="00E334C4" w:rsidP="00B646E0">
            <w:pPr>
              <w:pStyle w:val="a4"/>
              <w:ind w:firstLine="0pt"/>
              <w:jc w:val="start"/>
              <w:rPr>
                <w:sz w:val="16"/>
                <w:szCs w:val="16"/>
                <w:lang w:val="en-US"/>
              </w:rPr>
            </w:pPr>
            <w:r w:rsidRPr="001F47AA">
              <w:rPr>
                <w:sz w:val="16"/>
                <w:szCs w:val="16"/>
                <w:lang w:val="en-US"/>
              </w:rPr>
              <w:t>a)</w:t>
            </w:r>
          </w:p>
        </w:tc>
        <w:tc>
          <w:tcPr>
            <w:tcW w:w="223.75pt" w:type="dxa"/>
          </w:tcPr>
          <w:p w14:paraId="13CF5391" w14:textId="7B9435AA" w:rsidR="00E334C4" w:rsidRDefault="00E334C4" w:rsidP="00B646E0">
            <w:pPr>
              <w:pStyle w:val="a4"/>
              <w:ind w:firstLine="0pt"/>
              <w:jc w:val="center"/>
              <w:rPr>
                <w:lang w:val="en-US"/>
              </w:rPr>
            </w:pPr>
            <w:r>
              <w:rPr>
                <w:noProof/>
                <w:lang w:val="en-US"/>
              </w:rPr>
              <w:drawing>
                <wp:inline distT="0" distB="0" distL="0" distR="0" wp14:anchorId="7FDBB304" wp14:editId="45E5DA1A">
                  <wp:extent cx="2703823" cy="1082675"/>
                  <wp:effectExtent l="0" t="0" r="1905" b="0"/>
                  <wp:docPr id="41316" name="그림 413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16" name="그림 413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3823" cy="1082675"/>
                          </a:xfrm>
                          <a:prstGeom prst="rect">
                            <a:avLst/>
                          </a:prstGeom>
                        </pic:spPr>
                      </pic:pic>
                    </a:graphicData>
                  </a:graphic>
                </wp:inline>
              </w:drawing>
            </w:r>
          </w:p>
        </w:tc>
      </w:tr>
      <w:tr w:rsidR="00E334C4" w14:paraId="3719436D" w14:textId="77777777" w:rsidTr="00B74AB0">
        <w:tc>
          <w:tcPr>
            <w:tcW w:w="19.05pt" w:type="dxa"/>
          </w:tcPr>
          <w:p w14:paraId="1D6AF12E" w14:textId="77777777" w:rsidR="00E334C4" w:rsidRPr="001F47AA" w:rsidRDefault="00E334C4" w:rsidP="00B646E0">
            <w:pPr>
              <w:pStyle w:val="a4"/>
              <w:ind w:firstLine="0pt"/>
              <w:jc w:val="start"/>
              <w:rPr>
                <w:sz w:val="16"/>
                <w:szCs w:val="16"/>
                <w:lang w:val="en-US"/>
              </w:rPr>
            </w:pPr>
            <w:r w:rsidRPr="001F47AA">
              <w:rPr>
                <w:sz w:val="16"/>
                <w:szCs w:val="16"/>
                <w:lang w:val="en-US"/>
              </w:rPr>
              <w:t>b)</w:t>
            </w:r>
          </w:p>
        </w:tc>
        <w:tc>
          <w:tcPr>
            <w:tcW w:w="223.75pt" w:type="dxa"/>
          </w:tcPr>
          <w:p w14:paraId="2AB32EDB" w14:textId="52359F8C" w:rsidR="00E334C4" w:rsidRDefault="00896D29" w:rsidP="00B646E0">
            <w:pPr>
              <w:pStyle w:val="a4"/>
              <w:ind w:firstLine="0pt"/>
              <w:jc w:val="center"/>
              <w:rPr>
                <w:lang w:val="en-US"/>
              </w:rPr>
            </w:pPr>
            <w:r>
              <w:rPr>
                <w:noProof/>
                <w:lang w:val="en-US"/>
              </w:rPr>
              <w:drawing>
                <wp:inline distT="0" distB="0" distL="0" distR="0" wp14:anchorId="6E36AA94" wp14:editId="61414F4E">
                  <wp:extent cx="2704462" cy="1082931"/>
                  <wp:effectExtent l="0" t="0" r="1270" b="0"/>
                  <wp:docPr id="41321" name="그림 413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21" name="그림 413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4462" cy="1082931"/>
                          </a:xfrm>
                          <a:prstGeom prst="rect">
                            <a:avLst/>
                          </a:prstGeom>
                        </pic:spPr>
                      </pic:pic>
                    </a:graphicData>
                  </a:graphic>
                </wp:inline>
              </w:drawing>
            </w:r>
          </w:p>
        </w:tc>
      </w:tr>
      <w:tr w:rsidR="00E334C4" w14:paraId="2598817D" w14:textId="77777777" w:rsidTr="00B74AB0">
        <w:tc>
          <w:tcPr>
            <w:tcW w:w="19.05pt" w:type="dxa"/>
          </w:tcPr>
          <w:p w14:paraId="5F3C8B75" w14:textId="77777777" w:rsidR="00E334C4" w:rsidRPr="001F47AA" w:rsidRDefault="00E334C4" w:rsidP="00B646E0">
            <w:pPr>
              <w:pStyle w:val="a4"/>
              <w:ind w:firstLine="0pt"/>
              <w:jc w:val="start"/>
              <w:rPr>
                <w:sz w:val="16"/>
                <w:szCs w:val="16"/>
                <w:lang w:val="en-US"/>
              </w:rPr>
            </w:pPr>
            <w:r w:rsidRPr="001F47AA">
              <w:rPr>
                <w:sz w:val="16"/>
                <w:szCs w:val="16"/>
                <w:lang w:val="en-US"/>
              </w:rPr>
              <w:t>c)</w:t>
            </w:r>
          </w:p>
        </w:tc>
        <w:tc>
          <w:tcPr>
            <w:tcW w:w="223.75pt" w:type="dxa"/>
          </w:tcPr>
          <w:p w14:paraId="30BEDFB2" w14:textId="1095C726" w:rsidR="00E334C4" w:rsidRDefault="00E334C4" w:rsidP="00B646E0">
            <w:pPr>
              <w:pStyle w:val="a4"/>
              <w:ind w:firstLine="0pt"/>
              <w:jc w:val="center"/>
              <w:rPr>
                <w:lang w:val="en-US"/>
              </w:rPr>
            </w:pPr>
            <w:r>
              <w:rPr>
                <w:noProof/>
                <w:lang w:val="en-US"/>
              </w:rPr>
              <w:drawing>
                <wp:inline distT="0" distB="0" distL="0" distR="0" wp14:anchorId="328766E2" wp14:editId="787620C9">
                  <wp:extent cx="2704462" cy="1082931"/>
                  <wp:effectExtent l="0" t="0" r="1270" b="0"/>
                  <wp:docPr id="41318" name="그림 413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18" name="그림 413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4462" cy="1082931"/>
                          </a:xfrm>
                          <a:prstGeom prst="rect">
                            <a:avLst/>
                          </a:prstGeom>
                        </pic:spPr>
                      </pic:pic>
                    </a:graphicData>
                  </a:graphic>
                </wp:inline>
              </w:drawing>
            </w:r>
          </w:p>
        </w:tc>
      </w:tr>
      <w:tr w:rsidR="00896D29" w14:paraId="60C3A2C5" w14:textId="77777777" w:rsidTr="00B74AB0">
        <w:tc>
          <w:tcPr>
            <w:tcW w:w="19.05pt" w:type="dxa"/>
          </w:tcPr>
          <w:p w14:paraId="33AA5645" w14:textId="6EC7EB42" w:rsidR="00896D29" w:rsidRPr="001F47AA" w:rsidRDefault="00896D29" w:rsidP="00896D29">
            <w:pPr>
              <w:pStyle w:val="a4"/>
              <w:ind w:firstLine="0pt"/>
              <w:jc w:val="start"/>
              <w:rPr>
                <w:sz w:val="16"/>
                <w:szCs w:val="16"/>
                <w:lang w:val="en-US"/>
              </w:rPr>
            </w:pPr>
            <w:r>
              <w:rPr>
                <w:sz w:val="16"/>
                <w:szCs w:val="16"/>
                <w:lang w:val="en-US"/>
              </w:rPr>
              <w:t>d</w:t>
            </w:r>
            <w:r w:rsidRPr="001F47AA">
              <w:rPr>
                <w:sz w:val="16"/>
                <w:szCs w:val="16"/>
                <w:lang w:val="en-US"/>
              </w:rPr>
              <w:t>)</w:t>
            </w:r>
          </w:p>
        </w:tc>
        <w:tc>
          <w:tcPr>
            <w:tcW w:w="223.75pt" w:type="dxa"/>
          </w:tcPr>
          <w:p w14:paraId="28BC743A" w14:textId="64E52A64" w:rsidR="00896D29" w:rsidRDefault="00896D29" w:rsidP="00896D29">
            <w:pPr>
              <w:pStyle w:val="a4"/>
              <w:ind w:firstLine="0pt"/>
              <w:jc w:val="center"/>
              <w:rPr>
                <w:noProof/>
                <w:lang w:val="en-US"/>
              </w:rPr>
            </w:pPr>
            <w:r>
              <w:rPr>
                <w:noProof/>
                <w:lang w:val="en-US"/>
              </w:rPr>
              <w:drawing>
                <wp:inline distT="0" distB="0" distL="0" distR="0" wp14:anchorId="4698238E" wp14:editId="66B8B348">
                  <wp:extent cx="2583416" cy="1105462"/>
                  <wp:effectExtent l="0" t="0" r="0" b="0"/>
                  <wp:docPr id="41320" name="그림 413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20" name="그림 413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3416" cy="1105462"/>
                          </a:xfrm>
                          <a:prstGeom prst="rect">
                            <a:avLst/>
                          </a:prstGeom>
                        </pic:spPr>
                      </pic:pic>
                    </a:graphicData>
                  </a:graphic>
                </wp:inline>
              </w:drawing>
            </w:r>
          </w:p>
        </w:tc>
      </w:tr>
      <w:tr w:rsidR="00896D29" w14:paraId="7CED7DDB" w14:textId="77777777" w:rsidTr="00B74AB0">
        <w:tc>
          <w:tcPr>
            <w:tcW w:w="242.80pt" w:type="dxa"/>
            <w:gridSpan w:val="2"/>
          </w:tcPr>
          <w:p w14:paraId="66AC595F" w14:textId="48F9478E" w:rsidR="00896D29" w:rsidRPr="00FC13EE" w:rsidRDefault="00896D29" w:rsidP="00896D29">
            <w:pPr>
              <w:pStyle w:val="a4"/>
              <w:ind w:firstLine="0pt"/>
              <w:rPr>
                <w:lang w:val="en-US"/>
              </w:rPr>
            </w:pPr>
            <w:r w:rsidRPr="00FC13EE">
              <w:rPr>
                <w:sz w:val="16"/>
                <w:szCs w:val="16"/>
                <w:highlight w:val="yellow"/>
                <w:lang w:val="en-US"/>
                <w:rPrChange w:id="588" w:author="백형민" w:date="2022-10-02T16:03:00Z">
                  <w:rPr>
                    <w:rFonts w:ascii="Times" w:hAnsi="Times" w:cs="Times"/>
                    <w:sz w:val="16"/>
                    <w:szCs w:val="16"/>
                    <w:lang w:val="en-US"/>
                  </w:rPr>
                </w:rPrChange>
              </w:rPr>
              <w:t xml:space="preserve">Fig. </w:t>
            </w:r>
            <w:ins w:id="589" w:author="백형민" w:date="2022-10-01T14:09:00Z">
              <w:r w:rsidR="00D5152A" w:rsidRPr="00FC13EE">
                <w:rPr>
                  <w:sz w:val="16"/>
                  <w:szCs w:val="16"/>
                  <w:highlight w:val="yellow"/>
                  <w:lang w:val="en-US"/>
                  <w:rPrChange w:id="590" w:author="백형민" w:date="2022-10-02T16:03:00Z">
                    <w:rPr>
                      <w:rFonts w:ascii="Times" w:hAnsi="Times" w:cs="Times"/>
                      <w:sz w:val="16"/>
                      <w:szCs w:val="16"/>
                      <w:highlight w:val="yellow"/>
                      <w:lang w:val="en-US"/>
                    </w:rPr>
                  </w:rPrChange>
                </w:rPr>
                <w:t>5</w:t>
              </w:r>
            </w:ins>
            <w:del w:id="591" w:author="백형민" w:date="2022-10-01T14:09:00Z">
              <w:r w:rsidRPr="00FC13EE" w:rsidDel="00D5152A">
                <w:rPr>
                  <w:sz w:val="16"/>
                  <w:szCs w:val="16"/>
                  <w:highlight w:val="yellow"/>
                  <w:lang w:val="en-US"/>
                  <w:rPrChange w:id="592" w:author="백형민" w:date="2022-10-02T16:03:00Z">
                    <w:rPr>
                      <w:rFonts w:ascii="Times" w:hAnsi="Times" w:cs="Times"/>
                      <w:sz w:val="16"/>
                      <w:szCs w:val="16"/>
                      <w:lang w:val="en-US"/>
                    </w:rPr>
                  </w:rPrChange>
                </w:rPr>
                <w:delText>X</w:delText>
              </w:r>
            </w:del>
            <w:r w:rsidRPr="00FC13EE">
              <w:rPr>
                <w:sz w:val="16"/>
                <w:szCs w:val="16"/>
                <w:lang w:val="en-US"/>
                <w:rPrChange w:id="593" w:author="백형민" w:date="2022-10-02T16:03:00Z">
                  <w:rPr>
                    <w:rFonts w:ascii="Times" w:hAnsi="Times" w:cs="Times"/>
                    <w:sz w:val="16"/>
                    <w:szCs w:val="16"/>
                    <w:lang w:val="en-US"/>
                  </w:rPr>
                </w:rPrChange>
              </w:rPr>
              <w:t xml:space="preserve">. A series of the optimization process results (total harmonic distortion, permanent magnet volume, fundamental amplitude, and the cost) a) Sintered </w:t>
            </w:r>
            <w:proofErr w:type="spellStart"/>
            <w:r w:rsidRPr="00FC13EE">
              <w:rPr>
                <w:sz w:val="16"/>
                <w:szCs w:val="16"/>
                <w:lang w:val="en-US"/>
                <w:rPrChange w:id="594" w:author="백형민" w:date="2022-10-02T16:03:00Z">
                  <w:rPr>
                    <w:rFonts w:ascii="Times" w:hAnsi="Times" w:cs="Times"/>
                    <w:sz w:val="16"/>
                    <w:szCs w:val="16"/>
                    <w:lang w:val="en-US"/>
                  </w:rPr>
                </w:rPrChange>
              </w:rPr>
              <w:t>NdFeB</w:t>
            </w:r>
            <w:proofErr w:type="spellEnd"/>
            <w:r w:rsidRPr="00FC13EE">
              <w:rPr>
                <w:sz w:val="16"/>
                <w:szCs w:val="16"/>
                <w:lang w:val="en-US"/>
                <w:rPrChange w:id="595" w:author="백형민" w:date="2022-10-02T16:03:00Z">
                  <w:rPr>
                    <w:rFonts w:ascii="Times" w:hAnsi="Times" w:cs="Times"/>
                    <w:sz w:val="16"/>
                    <w:szCs w:val="16"/>
                    <w:lang w:val="en-US"/>
                  </w:rPr>
                </w:rPrChange>
              </w:rPr>
              <w:t xml:space="preserve"> magnets, b) Bonded </w:t>
            </w:r>
            <w:proofErr w:type="spellStart"/>
            <w:r w:rsidRPr="00FC13EE">
              <w:rPr>
                <w:sz w:val="16"/>
                <w:szCs w:val="16"/>
                <w:lang w:val="en-US"/>
                <w:rPrChange w:id="596" w:author="백형민" w:date="2022-10-02T16:03:00Z">
                  <w:rPr>
                    <w:rFonts w:ascii="Times" w:hAnsi="Times" w:cs="Times"/>
                    <w:sz w:val="16"/>
                    <w:szCs w:val="16"/>
                    <w:lang w:val="en-US"/>
                  </w:rPr>
                </w:rPrChange>
              </w:rPr>
              <w:t>NdFeB</w:t>
            </w:r>
            <w:proofErr w:type="spellEnd"/>
            <w:r w:rsidRPr="00FC13EE">
              <w:rPr>
                <w:sz w:val="16"/>
                <w:szCs w:val="16"/>
                <w:lang w:val="en-US"/>
                <w:rPrChange w:id="597" w:author="백형민" w:date="2022-10-02T16:03:00Z">
                  <w:rPr>
                    <w:rFonts w:ascii="Times" w:hAnsi="Times" w:cs="Times"/>
                    <w:sz w:val="16"/>
                    <w:szCs w:val="16"/>
                    <w:lang w:val="en-US"/>
                  </w:rPr>
                </w:rPrChange>
              </w:rPr>
              <w:t xml:space="preserve"> magnets, c) </w:t>
            </w:r>
            <w:r w:rsidR="00B74A2B" w:rsidRPr="00FC13EE">
              <w:rPr>
                <w:sz w:val="16"/>
                <w:szCs w:val="16"/>
                <w:lang w:val="en-US"/>
                <w:rPrChange w:id="598" w:author="백형민" w:date="2022-10-02T16:03:00Z">
                  <w:rPr>
                    <w:rFonts w:ascii="Times" w:hAnsi="Times" w:cs="Times"/>
                    <w:sz w:val="16"/>
                    <w:szCs w:val="16"/>
                    <w:lang w:val="en-US"/>
                  </w:rPr>
                </w:rPrChange>
              </w:rPr>
              <w:t>Ferrite magnets, and d) Total cost</w:t>
            </w:r>
            <w:r w:rsidRPr="00FC13EE">
              <w:rPr>
                <w:sz w:val="16"/>
                <w:szCs w:val="16"/>
                <w:lang w:val="en-US"/>
                <w:rPrChange w:id="599" w:author="백형민" w:date="2022-10-02T16:03:00Z">
                  <w:rPr>
                    <w:rFonts w:ascii="Times" w:hAnsi="Times" w:cs="Times"/>
                    <w:sz w:val="16"/>
                    <w:szCs w:val="16"/>
                    <w:lang w:val="en-US"/>
                  </w:rPr>
                </w:rPrChange>
              </w:rPr>
              <w:t xml:space="preserve">. </w:t>
            </w:r>
          </w:p>
        </w:tc>
      </w:tr>
    </w:tbl>
    <w:p w14:paraId="76DDEDFE" w14:textId="77777777" w:rsidR="00B07242" w:rsidRDefault="00896D29" w:rsidP="00922041">
      <w:pPr>
        <w:pStyle w:val="a4"/>
        <w:ind w:firstLine="0pt"/>
        <w:rPr>
          <w:ins w:id="600" w:author="백형민" w:date="2022-10-01T16:23:00Z"/>
          <w:rFonts w:ascii="Times" w:hAnsi="Times" w:cs="Times"/>
          <w:lang w:val="en-US"/>
        </w:rPr>
      </w:pPr>
      <w:r>
        <w:rPr>
          <w:rFonts w:ascii="Times" w:hAnsi="Times" w:cs="Times"/>
          <w:lang w:val="en-US"/>
        </w:rPr>
        <w:tab/>
      </w:r>
    </w:p>
    <w:p w14:paraId="1EE1DEF4" w14:textId="3FE9A56B" w:rsidR="00B07242" w:rsidRPr="00FC13EE" w:rsidRDefault="00896D29" w:rsidP="00B07242">
      <w:pPr>
        <w:pStyle w:val="a4"/>
        <w:ind w:firstLine="17.85pt"/>
        <w:rPr>
          <w:ins w:id="601" w:author="백형민" w:date="2022-10-01T16:24:00Z"/>
          <w:color w:val="FF0000"/>
          <w:lang w:val="en-US"/>
          <w:rPrChange w:id="602" w:author="백형민" w:date="2022-10-02T16:03:00Z">
            <w:rPr>
              <w:ins w:id="603" w:author="백형민" w:date="2022-10-01T16:24:00Z"/>
              <w:rFonts w:ascii="Times" w:hAnsi="Times" w:cs="Times"/>
              <w:color w:val="FF0000"/>
              <w:lang w:val="en-US"/>
            </w:rPr>
          </w:rPrChange>
        </w:rPr>
      </w:pPr>
      <w:r w:rsidRPr="00FC13EE">
        <w:rPr>
          <w:color w:val="FF0000"/>
          <w:lang w:val="en-US"/>
          <w:rPrChange w:id="604" w:author="백형민" w:date="2022-10-02T16:03:00Z">
            <w:rPr>
              <w:rFonts w:ascii="Times" w:hAnsi="Times" w:cs="Times"/>
              <w:color w:val="FF0000"/>
              <w:lang w:val="en-US"/>
            </w:rPr>
          </w:rPrChange>
        </w:rPr>
        <w:t xml:space="preserve">The corresponding results of </w:t>
      </w:r>
      <w:r w:rsidR="004D0832" w:rsidRPr="00FC13EE">
        <w:rPr>
          <w:color w:val="FF0000"/>
          <w:lang w:val="en-US"/>
          <w:rPrChange w:id="605" w:author="백형민" w:date="2022-10-02T16:03:00Z">
            <w:rPr>
              <w:rFonts w:ascii="Times" w:hAnsi="Times" w:cs="Times"/>
              <w:color w:val="FF0000"/>
              <w:lang w:val="en-US"/>
            </w:rPr>
          </w:rPrChange>
        </w:rPr>
        <w:t xml:space="preserve">the </w:t>
      </w:r>
      <w:r w:rsidRPr="00FC13EE">
        <w:rPr>
          <w:color w:val="FF0000"/>
          <w:lang w:val="en-US"/>
          <w:rPrChange w:id="606" w:author="백형민" w:date="2022-10-02T16:03:00Z">
            <w:rPr>
              <w:rFonts w:ascii="Times" w:hAnsi="Times" w:cs="Times"/>
              <w:color w:val="FF0000"/>
              <w:lang w:val="en-US"/>
            </w:rPr>
          </w:rPrChange>
        </w:rPr>
        <w:t>optimization process using D</w:t>
      </w:r>
      <w:ins w:id="607" w:author="백형민" w:date="2022-10-01T16:26:00Z">
        <w:r w:rsidR="00B07242" w:rsidRPr="00FC13EE">
          <w:rPr>
            <w:color w:val="FF0000"/>
            <w:lang w:val="en-US"/>
            <w:rPrChange w:id="608" w:author="백형민" w:date="2022-10-02T16:03:00Z">
              <w:rPr>
                <w:rFonts w:ascii="Times" w:hAnsi="Times" w:cs="Times"/>
                <w:color w:val="FF0000"/>
                <w:lang w:val="en-US"/>
              </w:rPr>
            </w:rPrChange>
          </w:rPr>
          <w:t xml:space="preserve">ifferential evolution </w:t>
        </w:r>
      </w:ins>
      <w:del w:id="609" w:author="백형민" w:date="2022-10-01T16:26:00Z">
        <w:r w:rsidRPr="00FC13EE" w:rsidDel="00B07242">
          <w:rPr>
            <w:color w:val="FF0000"/>
            <w:lang w:val="en-US"/>
            <w:rPrChange w:id="610" w:author="백형민" w:date="2022-10-02T16:03:00Z">
              <w:rPr>
                <w:rFonts w:ascii="Times" w:hAnsi="Times" w:cs="Times"/>
                <w:color w:val="FF0000"/>
                <w:lang w:val="en-US"/>
              </w:rPr>
            </w:rPrChange>
          </w:rPr>
          <w:delText xml:space="preserve">E </w:delText>
        </w:r>
      </w:del>
      <w:r w:rsidRPr="00FC13EE">
        <w:rPr>
          <w:color w:val="FF0000"/>
          <w:lang w:val="en-US"/>
          <w:rPrChange w:id="611" w:author="백형민" w:date="2022-10-02T16:03:00Z">
            <w:rPr>
              <w:rFonts w:ascii="Times" w:hAnsi="Times" w:cs="Times"/>
              <w:color w:val="FF0000"/>
              <w:lang w:val="en-US"/>
            </w:rPr>
          </w:rPrChange>
        </w:rPr>
        <w:t xml:space="preserve">are shown in </w:t>
      </w:r>
      <w:r w:rsidRPr="00FC13EE">
        <w:rPr>
          <w:color w:val="FF0000"/>
          <w:highlight w:val="yellow"/>
          <w:lang w:val="en-US"/>
          <w:rPrChange w:id="612" w:author="백형민" w:date="2022-10-02T16:03:00Z">
            <w:rPr>
              <w:rFonts w:ascii="Times" w:hAnsi="Times" w:cs="Times"/>
              <w:color w:val="FF0000"/>
              <w:lang w:val="en-US"/>
            </w:rPr>
          </w:rPrChange>
        </w:rPr>
        <w:t xml:space="preserve">Fig. </w:t>
      </w:r>
      <w:ins w:id="613" w:author="백형민" w:date="2022-10-01T14:09:00Z">
        <w:r w:rsidR="00D5152A" w:rsidRPr="00FC13EE">
          <w:rPr>
            <w:color w:val="FF0000"/>
            <w:highlight w:val="yellow"/>
            <w:lang w:val="en-US"/>
            <w:rPrChange w:id="614" w:author="백형민" w:date="2022-10-02T16:03:00Z">
              <w:rPr>
                <w:rFonts w:ascii="Times" w:hAnsi="Times" w:cs="Times"/>
                <w:color w:val="FF0000"/>
                <w:highlight w:val="yellow"/>
                <w:lang w:val="en-US"/>
              </w:rPr>
            </w:rPrChange>
          </w:rPr>
          <w:t>5</w:t>
        </w:r>
      </w:ins>
      <w:del w:id="615" w:author="백형민" w:date="2022-10-01T14:09:00Z">
        <w:r w:rsidRPr="00FC13EE" w:rsidDel="00D5152A">
          <w:rPr>
            <w:color w:val="FF0000"/>
            <w:highlight w:val="yellow"/>
            <w:lang w:val="en-US"/>
            <w:rPrChange w:id="616" w:author="백형민" w:date="2022-10-02T16:03:00Z">
              <w:rPr>
                <w:rFonts w:ascii="Times" w:hAnsi="Times" w:cs="Times"/>
                <w:color w:val="FF0000"/>
                <w:lang w:val="en-US"/>
              </w:rPr>
            </w:rPrChange>
          </w:rPr>
          <w:delText>X</w:delText>
        </w:r>
      </w:del>
      <w:r w:rsidRPr="00FC13EE">
        <w:rPr>
          <w:color w:val="FF0000"/>
          <w:lang w:val="en-US"/>
          <w:rPrChange w:id="617" w:author="백형민" w:date="2022-10-02T16:03:00Z">
            <w:rPr>
              <w:rFonts w:ascii="Times" w:hAnsi="Times" w:cs="Times"/>
              <w:color w:val="FF0000"/>
              <w:lang w:val="en-US"/>
            </w:rPr>
          </w:rPrChange>
        </w:rPr>
        <w:t>.</w:t>
      </w:r>
      <w:r w:rsidR="00B74A2B" w:rsidRPr="00FC13EE">
        <w:rPr>
          <w:color w:val="FF0000"/>
          <w:lang w:val="en-US"/>
          <w:rPrChange w:id="618" w:author="백형민" w:date="2022-10-02T16:03:00Z">
            <w:rPr>
              <w:rFonts w:ascii="Times" w:hAnsi="Times" w:cs="Times"/>
              <w:color w:val="FF0000"/>
              <w:lang w:val="en-US"/>
            </w:rPr>
          </w:rPrChange>
        </w:rPr>
        <w:t xml:space="preserve"> </w:t>
      </w:r>
      <w:r w:rsidR="00B87D1C" w:rsidRPr="00FC13EE">
        <w:rPr>
          <w:color w:val="FF0000"/>
          <w:lang w:val="en-US"/>
          <w:rPrChange w:id="619" w:author="백형민" w:date="2022-10-02T16:03:00Z">
            <w:rPr>
              <w:rFonts w:ascii="Times" w:hAnsi="Times" w:cs="Times"/>
              <w:color w:val="FF0000"/>
              <w:lang w:val="en-US"/>
            </w:rPr>
          </w:rPrChange>
        </w:rPr>
        <w:t xml:space="preserve">All the records were done through Finite Element Analysis (FEA) simulation. </w:t>
      </w:r>
      <w:ins w:id="620" w:author="백형민" w:date="2022-10-01T14:18:00Z">
        <w:r w:rsidR="00D2582E" w:rsidRPr="00FC13EE">
          <w:rPr>
            <w:color w:val="FF0000"/>
            <w:lang w:val="en-US"/>
            <w:rPrChange w:id="621" w:author="백형민" w:date="2022-10-02T16:03:00Z">
              <w:rPr>
                <w:rFonts w:ascii="Times" w:hAnsi="Times" w:cs="Times"/>
                <w:color w:val="FF0000"/>
                <w:lang w:val="en-US"/>
              </w:rPr>
            </w:rPrChange>
          </w:rPr>
          <w:t>Fig.</w:t>
        </w:r>
      </w:ins>
      <w:ins w:id="622" w:author="백형민" w:date="2022-10-01T15:00:00Z">
        <w:r w:rsidR="003D4DB4" w:rsidRPr="00FC13EE">
          <w:rPr>
            <w:color w:val="FF0000"/>
            <w:lang w:val="en-US"/>
            <w:rPrChange w:id="623" w:author="백형민" w:date="2022-10-02T16:03:00Z">
              <w:rPr>
                <w:rFonts w:ascii="Times" w:hAnsi="Times" w:cs="Times"/>
                <w:color w:val="FF0000"/>
                <w:lang w:val="en-US"/>
              </w:rPr>
            </w:rPrChange>
          </w:rPr>
          <w:t xml:space="preserve"> </w:t>
        </w:r>
      </w:ins>
      <w:ins w:id="624" w:author="백형민" w:date="2022-10-01T14:18:00Z">
        <w:r w:rsidR="00D2582E" w:rsidRPr="00FC13EE">
          <w:rPr>
            <w:color w:val="FF0000"/>
            <w:lang w:val="en-US"/>
            <w:rPrChange w:id="625" w:author="백형민" w:date="2022-10-02T16:03:00Z">
              <w:rPr>
                <w:rFonts w:ascii="Times" w:hAnsi="Times" w:cs="Times"/>
                <w:color w:val="FF0000"/>
                <w:lang w:val="en-US"/>
              </w:rPr>
            </w:rPrChange>
          </w:rPr>
          <w:t>5a shows the</w:t>
        </w:r>
      </w:ins>
      <w:ins w:id="626" w:author="백형민" w:date="2022-10-01T15:04:00Z">
        <w:r w:rsidR="003D4DB4" w:rsidRPr="00FC13EE">
          <w:rPr>
            <w:color w:val="FF0000"/>
            <w:lang w:val="en-US"/>
            <w:rPrChange w:id="627" w:author="백형민" w:date="2022-10-02T16:03:00Z">
              <w:rPr>
                <w:rFonts w:ascii="Times" w:hAnsi="Times" w:cs="Times"/>
                <w:color w:val="FF0000"/>
                <w:lang w:val="en-US"/>
              </w:rPr>
            </w:rPrChange>
          </w:rPr>
          <w:t xml:space="preserve"> sequential convergence </w:t>
        </w:r>
      </w:ins>
      <w:ins w:id="628" w:author="백형민" w:date="2022-10-01T14:18:00Z">
        <w:r w:rsidR="00D2582E" w:rsidRPr="00FC13EE">
          <w:rPr>
            <w:color w:val="FF0000"/>
            <w:lang w:val="en-US"/>
            <w:rPrChange w:id="629" w:author="백형민" w:date="2022-10-02T16:03:00Z">
              <w:rPr>
                <w:rFonts w:ascii="Times" w:hAnsi="Times" w:cs="Times"/>
                <w:color w:val="FF0000"/>
                <w:lang w:val="en-US"/>
              </w:rPr>
            </w:rPrChange>
          </w:rPr>
          <w:t xml:space="preserve">of sintered </w:t>
        </w:r>
        <w:proofErr w:type="spellStart"/>
        <w:r w:rsidR="00D2582E" w:rsidRPr="00FC13EE">
          <w:rPr>
            <w:color w:val="FF0000"/>
            <w:lang w:val="en-US"/>
            <w:rPrChange w:id="630" w:author="백형민" w:date="2022-10-02T16:03:00Z">
              <w:rPr>
                <w:rFonts w:ascii="Times" w:hAnsi="Times" w:cs="Times"/>
                <w:color w:val="FF0000"/>
                <w:lang w:val="en-US"/>
              </w:rPr>
            </w:rPrChange>
          </w:rPr>
          <w:t>NdFeB</w:t>
        </w:r>
        <w:proofErr w:type="spellEnd"/>
        <w:r w:rsidR="00D2582E" w:rsidRPr="00FC13EE">
          <w:rPr>
            <w:color w:val="FF0000"/>
            <w:lang w:val="en-US"/>
            <w:rPrChange w:id="631" w:author="백형민" w:date="2022-10-02T16:03:00Z">
              <w:rPr>
                <w:rFonts w:ascii="Times" w:hAnsi="Times" w:cs="Times"/>
                <w:color w:val="FF0000"/>
                <w:lang w:val="en-US"/>
              </w:rPr>
            </w:rPrChange>
          </w:rPr>
          <w:t xml:space="preserve"> </w:t>
        </w:r>
      </w:ins>
      <w:ins w:id="632" w:author="백형민" w:date="2022-10-01T14:48:00Z">
        <w:r w:rsidR="007E3A01" w:rsidRPr="00FC13EE">
          <w:rPr>
            <w:color w:val="FF0000"/>
            <w:lang w:val="en-US"/>
            <w:rPrChange w:id="633" w:author="백형민" w:date="2022-10-02T16:03:00Z">
              <w:rPr>
                <w:rFonts w:ascii="Times" w:hAnsi="Times" w:cs="Times"/>
                <w:color w:val="FF0000"/>
                <w:lang w:val="en-US"/>
              </w:rPr>
            </w:rPrChange>
          </w:rPr>
          <w:t>magnets</w:t>
        </w:r>
      </w:ins>
      <w:ins w:id="634" w:author="백형민" w:date="2022-10-01T15:11:00Z">
        <w:r w:rsidR="00670C44" w:rsidRPr="00FC13EE">
          <w:rPr>
            <w:color w:val="FF0000"/>
            <w:lang w:val="en-US"/>
            <w:rPrChange w:id="635" w:author="백형민" w:date="2022-10-02T16:03:00Z">
              <w:rPr>
                <w:rFonts w:ascii="Times" w:hAnsi="Times" w:cs="Times"/>
                <w:color w:val="FF0000"/>
                <w:lang w:val="en-US"/>
              </w:rPr>
            </w:rPrChange>
          </w:rPr>
          <w:t xml:space="preserve"> </w:t>
        </w:r>
      </w:ins>
      <w:ins w:id="636" w:author="백형민" w:date="2022-10-01T14:18:00Z">
        <w:r w:rsidR="00D2582E" w:rsidRPr="00FC13EE">
          <w:rPr>
            <w:color w:val="FF0000"/>
            <w:lang w:val="en-US"/>
            <w:rPrChange w:id="637" w:author="백형민" w:date="2022-10-02T16:03:00Z">
              <w:rPr>
                <w:rFonts w:ascii="Times" w:hAnsi="Times" w:cs="Times"/>
                <w:color w:val="FF0000"/>
                <w:lang w:val="en-US"/>
              </w:rPr>
            </w:rPrChange>
          </w:rPr>
          <w:t>regarding total harmonic distortion, permanent magnet volume, and fundamental amplitude</w:t>
        </w:r>
      </w:ins>
      <w:ins w:id="638" w:author="백형민" w:date="2022-10-01T15:13:00Z">
        <w:r w:rsidR="00670C44" w:rsidRPr="00FC13EE">
          <w:rPr>
            <w:color w:val="FF0000"/>
            <w:lang w:val="en-US"/>
            <w:rPrChange w:id="639" w:author="백형민" w:date="2022-10-02T16:03:00Z">
              <w:rPr>
                <w:rFonts w:ascii="Times" w:hAnsi="Times" w:cs="Times"/>
                <w:color w:val="FF0000"/>
                <w:lang w:val="en-US"/>
              </w:rPr>
            </w:rPrChange>
          </w:rPr>
          <w:t xml:space="preserve"> as iteration increases</w:t>
        </w:r>
      </w:ins>
      <w:ins w:id="640" w:author="백형민" w:date="2022-10-01T15:14:00Z">
        <w:r w:rsidR="00670C44" w:rsidRPr="00FC13EE">
          <w:rPr>
            <w:color w:val="FF0000"/>
            <w:lang w:val="en-US"/>
            <w:rPrChange w:id="641" w:author="백형민" w:date="2022-10-02T16:03:00Z">
              <w:rPr>
                <w:rFonts w:ascii="Times" w:hAnsi="Times" w:cs="Times"/>
                <w:color w:val="FF0000"/>
                <w:lang w:val="en-US"/>
              </w:rPr>
            </w:rPrChange>
          </w:rPr>
          <w:t xml:space="preserve">, while Fig. 5b and Fig. 5c show the cases of bonded </w:t>
        </w:r>
        <w:proofErr w:type="spellStart"/>
        <w:r w:rsidR="00670C44" w:rsidRPr="00FC13EE">
          <w:rPr>
            <w:color w:val="FF0000"/>
            <w:lang w:val="en-US"/>
            <w:rPrChange w:id="642" w:author="백형민" w:date="2022-10-02T16:03:00Z">
              <w:rPr>
                <w:rFonts w:ascii="Times" w:hAnsi="Times" w:cs="Times"/>
                <w:color w:val="FF0000"/>
                <w:lang w:val="en-US"/>
              </w:rPr>
            </w:rPrChange>
          </w:rPr>
          <w:t>NdFeB</w:t>
        </w:r>
        <w:proofErr w:type="spellEnd"/>
        <w:r w:rsidR="00670C44" w:rsidRPr="00FC13EE">
          <w:rPr>
            <w:color w:val="FF0000"/>
            <w:lang w:val="en-US"/>
            <w:rPrChange w:id="643" w:author="백형민" w:date="2022-10-02T16:03:00Z">
              <w:rPr>
                <w:rFonts w:ascii="Times" w:hAnsi="Times" w:cs="Times"/>
                <w:color w:val="FF0000"/>
                <w:lang w:val="en-US"/>
              </w:rPr>
            </w:rPrChange>
          </w:rPr>
          <w:t xml:space="preserve"> and Ferrite respectively.</w:t>
        </w:r>
      </w:ins>
      <w:ins w:id="644" w:author="백형민" w:date="2022-10-01T14:19:00Z">
        <w:r w:rsidR="00D2582E" w:rsidRPr="00FC13EE">
          <w:rPr>
            <w:color w:val="FF0000"/>
            <w:lang w:val="en-US"/>
            <w:rPrChange w:id="645" w:author="백형민" w:date="2022-10-02T16:03:00Z">
              <w:rPr>
                <w:rFonts w:ascii="Times" w:hAnsi="Times" w:cs="Times"/>
                <w:color w:val="FF0000"/>
                <w:lang w:val="en-US"/>
              </w:rPr>
            </w:rPrChange>
          </w:rPr>
          <w:t xml:space="preserve"> </w:t>
        </w:r>
      </w:ins>
      <w:ins w:id="646" w:author="백형민" w:date="2022-10-01T15:04:00Z">
        <w:r w:rsidR="003D4DB4" w:rsidRPr="00FC13EE">
          <w:rPr>
            <w:color w:val="FF0000"/>
            <w:lang w:val="en-US"/>
            <w:rPrChange w:id="647" w:author="백형민" w:date="2022-10-02T16:03:00Z">
              <w:rPr>
                <w:rFonts w:ascii="Times" w:hAnsi="Times" w:cs="Times"/>
                <w:color w:val="FF0000"/>
                <w:lang w:val="en-US"/>
              </w:rPr>
            </w:rPrChange>
          </w:rPr>
          <w:t xml:space="preserve">Each data point represents </w:t>
        </w:r>
      </w:ins>
      <w:ins w:id="648" w:author="백형민" w:date="2022-10-01T15:05:00Z">
        <w:r w:rsidR="003D4DB4" w:rsidRPr="00FC13EE">
          <w:rPr>
            <w:color w:val="FF0000"/>
            <w:lang w:val="en-US"/>
            <w:rPrChange w:id="649" w:author="백형민" w:date="2022-10-02T16:03:00Z">
              <w:rPr>
                <w:rFonts w:ascii="Times" w:hAnsi="Times" w:cs="Times"/>
                <w:color w:val="FF0000"/>
                <w:lang w:val="en-US"/>
              </w:rPr>
            </w:rPrChange>
          </w:rPr>
          <w:t>the corresponding output</w:t>
        </w:r>
      </w:ins>
      <w:ins w:id="650" w:author="백형민" w:date="2022-10-01T15:06:00Z">
        <w:r w:rsidR="003D4DB4" w:rsidRPr="00FC13EE">
          <w:rPr>
            <w:color w:val="FF0000"/>
            <w:lang w:val="en-US"/>
            <w:rPrChange w:id="651" w:author="백형민" w:date="2022-10-02T16:03:00Z">
              <w:rPr>
                <w:rFonts w:ascii="Times" w:hAnsi="Times" w:cs="Times"/>
                <w:color w:val="FF0000"/>
                <w:lang w:val="en-US"/>
              </w:rPr>
            </w:rPrChange>
          </w:rPr>
          <w:t xml:space="preserve">s </w:t>
        </w:r>
      </w:ins>
      <w:ins w:id="652" w:author="백형민" w:date="2022-10-01T15:05:00Z">
        <w:r w:rsidR="003D4DB4" w:rsidRPr="00FC13EE">
          <w:rPr>
            <w:color w:val="FF0000"/>
            <w:lang w:val="en-US"/>
            <w:rPrChange w:id="653" w:author="백형민" w:date="2022-10-02T16:03:00Z">
              <w:rPr>
                <w:rFonts w:ascii="Times" w:hAnsi="Times" w:cs="Times"/>
                <w:color w:val="FF0000"/>
                <w:lang w:val="en-US"/>
              </w:rPr>
            </w:rPrChange>
          </w:rPr>
          <w:t>(</w:t>
        </w:r>
      </w:ins>
      <w:ins w:id="654" w:author="백형민" w:date="2022-10-01T15:06:00Z">
        <w:r w:rsidR="003D4DB4" w:rsidRPr="00FC13EE">
          <w:rPr>
            <w:color w:val="FF0000"/>
            <w:lang w:val="en-US"/>
            <w:rPrChange w:id="655" w:author="백형민" w:date="2022-10-02T16:03:00Z">
              <w:rPr>
                <w:rFonts w:ascii="Times" w:hAnsi="Times" w:cs="Times"/>
                <w:color w:val="FF0000"/>
                <w:lang w:val="en-US"/>
              </w:rPr>
            </w:rPrChange>
          </w:rPr>
          <w:t>i.e.,</w:t>
        </w:r>
      </w:ins>
      <w:ins w:id="656" w:author="백형민" w:date="2022-10-01T15:05:00Z">
        <w:r w:rsidR="003D4DB4" w:rsidRPr="00FC13EE">
          <w:rPr>
            <w:color w:val="FF0000"/>
            <w:lang w:val="en-US"/>
            <w:rPrChange w:id="657" w:author="백형민" w:date="2022-10-02T16:03:00Z">
              <w:rPr>
                <w:rFonts w:ascii="Times" w:hAnsi="Times" w:cs="Times"/>
                <w:color w:val="FF0000"/>
                <w:lang w:val="en-US"/>
              </w:rPr>
            </w:rPrChange>
          </w:rPr>
          <w:t xml:space="preserve"> THD, PM volume, and fundamental amplitude) of the least cost </w:t>
        </w:r>
      </w:ins>
      <w:ins w:id="658" w:author="백형민" w:date="2022-10-01T15:08:00Z">
        <w:r w:rsidR="00670C44" w:rsidRPr="00FC13EE">
          <w:rPr>
            <w:color w:val="FF0000"/>
            <w:lang w:val="en-US"/>
            <w:rPrChange w:id="659" w:author="백형민" w:date="2022-10-02T16:03:00Z">
              <w:rPr>
                <w:rFonts w:ascii="Times" w:hAnsi="Times" w:cs="Times"/>
                <w:color w:val="FF0000"/>
                <w:lang w:val="en-US"/>
              </w:rPr>
            </w:rPrChange>
          </w:rPr>
          <w:t xml:space="preserve">solution </w:t>
        </w:r>
      </w:ins>
      <w:ins w:id="660" w:author="백형민" w:date="2022-10-01T15:09:00Z">
        <w:r w:rsidR="00670C44" w:rsidRPr="00FC13EE">
          <w:rPr>
            <w:color w:val="FF0000"/>
            <w:lang w:val="en-US"/>
            <w:rPrChange w:id="661" w:author="백형민" w:date="2022-10-02T16:03:00Z">
              <w:rPr>
                <w:rFonts w:ascii="Times" w:hAnsi="Times" w:cs="Times"/>
                <w:color w:val="FF0000"/>
                <w:lang w:val="en-US"/>
              </w:rPr>
            </w:rPrChange>
          </w:rPr>
          <w:t>among</w:t>
        </w:r>
      </w:ins>
      <w:ins w:id="662" w:author="백형민" w:date="2022-10-01T15:08:00Z">
        <w:r w:rsidR="00670C44" w:rsidRPr="00FC13EE">
          <w:rPr>
            <w:color w:val="FF0000"/>
            <w:lang w:val="en-US"/>
            <w:rPrChange w:id="663" w:author="백형민" w:date="2022-10-02T16:03:00Z">
              <w:rPr>
                <w:rFonts w:ascii="Times" w:hAnsi="Times" w:cs="Times"/>
                <w:color w:val="FF0000"/>
                <w:lang w:val="en-US"/>
              </w:rPr>
            </w:rPrChange>
          </w:rPr>
          <w:t xml:space="preserve"> the population on </w:t>
        </w:r>
      </w:ins>
      <w:ins w:id="664" w:author="백형민" w:date="2022-10-01T15:15:00Z">
        <w:r w:rsidR="00670C44" w:rsidRPr="00FC13EE">
          <w:rPr>
            <w:color w:val="FF0000"/>
            <w:lang w:val="en-US"/>
            <w:rPrChange w:id="665" w:author="백형민" w:date="2022-10-02T16:03:00Z">
              <w:rPr>
                <w:rFonts w:ascii="Times" w:hAnsi="Times" w:cs="Times"/>
                <w:color w:val="FF0000"/>
                <w:lang w:val="en-US"/>
              </w:rPr>
            </w:rPrChange>
          </w:rPr>
          <w:t xml:space="preserve">the </w:t>
        </w:r>
      </w:ins>
      <w:ins w:id="666" w:author="백형민" w:date="2022-10-01T15:08:00Z">
        <w:r w:rsidR="00670C44" w:rsidRPr="00FC13EE">
          <w:rPr>
            <w:color w:val="FF0000"/>
            <w:lang w:val="en-US"/>
            <w:rPrChange w:id="667" w:author="백형민" w:date="2022-10-02T16:03:00Z">
              <w:rPr>
                <w:rFonts w:ascii="Times" w:hAnsi="Times" w:cs="Times"/>
                <w:color w:val="FF0000"/>
                <w:lang w:val="en-US"/>
              </w:rPr>
            </w:rPrChange>
          </w:rPr>
          <w:t>designated generation.</w:t>
        </w:r>
      </w:ins>
      <w:ins w:id="668" w:author="백형민" w:date="2022-10-01T15:05:00Z">
        <w:r w:rsidR="003D4DB4" w:rsidRPr="00FC13EE">
          <w:rPr>
            <w:color w:val="FF0000"/>
            <w:lang w:val="en-US"/>
            <w:rPrChange w:id="669" w:author="백형민" w:date="2022-10-02T16:03:00Z">
              <w:rPr>
                <w:rFonts w:ascii="Times" w:hAnsi="Times" w:cs="Times"/>
                <w:color w:val="FF0000"/>
                <w:lang w:val="en-US"/>
              </w:rPr>
            </w:rPrChange>
          </w:rPr>
          <w:t xml:space="preserve"> </w:t>
        </w:r>
      </w:ins>
      <w:ins w:id="670" w:author="백형민" w:date="2022-10-01T14:19:00Z">
        <w:r w:rsidR="00D2582E" w:rsidRPr="00FC13EE">
          <w:rPr>
            <w:color w:val="FF0000"/>
            <w:lang w:val="en-US"/>
            <w:rPrChange w:id="671" w:author="백형민" w:date="2022-10-02T16:03:00Z">
              <w:rPr>
                <w:rFonts w:ascii="Times" w:hAnsi="Times" w:cs="Times"/>
                <w:color w:val="FF0000"/>
                <w:lang w:val="en-US"/>
              </w:rPr>
            </w:rPrChange>
          </w:rPr>
          <w:t>S</w:t>
        </w:r>
      </w:ins>
      <w:ins w:id="672" w:author="백형민" w:date="2022-10-01T14:20:00Z">
        <w:r w:rsidR="00D2582E" w:rsidRPr="00FC13EE">
          <w:rPr>
            <w:color w:val="FF0000"/>
            <w:lang w:val="en-US"/>
            <w:rPrChange w:id="673" w:author="백형민" w:date="2022-10-02T16:03:00Z">
              <w:rPr>
                <w:rFonts w:ascii="Times" w:hAnsi="Times" w:cs="Times"/>
                <w:color w:val="FF0000"/>
                <w:lang w:val="en-US"/>
              </w:rPr>
            </w:rPrChange>
          </w:rPr>
          <w:t xml:space="preserve">ince </w:t>
        </w:r>
      </w:ins>
      <w:ins w:id="674" w:author="백형민" w:date="2022-10-01T14:48:00Z">
        <w:r w:rsidR="007E3A01" w:rsidRPr="00FC13EE">
          <w:rPr>
            <w:color w:val="FF0000"/>
            <w:lang w:val="en-US"/>
            <w:rPrChange w:id="675" w:author="백형민" w:date="2022-10-02T16:03:00Z">
              <w:rPr>
                <w:rFonts w:ascii="Times" w:hAnsi="Times" w:cs="Times"/>
                <w:color w:val="FF0000"/>
                <w:lang w:val="en-US"/>
              </w:rPr>
            </w:rPrChange>
          </w:rPr>
          <w:t xml:space="preserve">the magnetic energy product of sintered </w:t>
        </w:r>
        <w:proofErr w:type="spellStart"/>
        <w:r w:rsidR="007E3A01" w:rsidRPr="00FC13EE">
          <w:rPr>
            <w:color w:val="FF0000"/>
            <w:lang w:val="en-US"/>
            <w:rPrChange w:id="676" w:author="백형민" w:date="2022-10-02T16:03:00Z">
              <w:rPr>
                <w:rFonts w:ascii="Times" w:hAnsi="Times" w:cs="Times"/>
                <w:color w:val="FF0000"/>
                <w:lang w:val="en-US"/>
              </w:rPr>
            </w:rPrChange>
          </w:rPr>
          <w:t>NdFeB</w:t>
        </w:r>
        <w:proofErr w:type="spellEnd"/>
        <w:r w:rsidR="007E3A01" w:rsidRPr="00FC13EE">
          <w:rPr>
            <w:color w:val="FF0000"/>
            <w:lang w:val="en-US"/>
            <w:rPrChange w:id="677" w:author="백형민" w:date="2022-10-02T16:03:00Z">
              <w:rPr>
                <w:rFonts w:ascii="Times" w:hAnsi="Times" w:cs="Times"/>
                <w:color w:val="FF0000"/>
                <w:lang w:val="en-US"/>
              </w:rPr>
            </w:rPrChange>
          </w:rPr>
          <w:t xml:space="preserve"> </w:t>
        </w:r>
      </w:ins>
      <w:ins w:id="678" w:author="백형민" w:date="2022-10-01T14:49:00Z">
        <w:r w:rsidR="007E3A01" w:rsidRPr="00FC13EE">
          <w:rPr>
            <w:color w:val="FF0000"/>
            <w:lang w:val="en-US"/>
            <w:rPrChange w:id="679" w:author="백형민" w:date="2022-10-02T16:03:00Z">
              <w:rPr>
                <w:rFonts w:ascii="Times" w:hAnsi="Times" w:cs="Times"/>
                <w:color w:val="FF0000"/>
                <w:lang w:val="en-US"/>
              </w:rPr>
            </w:rPrChange>
          </w:rPr>
          <w:t xml:space="preserve">is </w:t>
        </w:r>
      </w:ins>
      <w:ins w:id="680" w:author="백형민" w:date="2022-10-01T16:24:00Z">
        <w:r w:rsidR="00B07242" w:rsidRPr="00FC13EE">
          <w:rPr>
            <w:color w:val="FF0000"/>
            <w:lang w:val="en-US"/>
            <w:rPrChange w:id="681" w:author="백형민" w:date="2022-10-02T16:03:00Z">
              <w:rPr>
                <w:rFonts w:ascii="Times" w:hAnsi="Times" w:cs="Times"/>
                <w:color w:val="FF0000"/>
                <w:lang w:val="en-US"/>
              </w:rPr>
            </w:rPrChange>
          </w:rPr>
          <w:t>bigger</w:t>
        </w:r>
      </w:ins>
      <w:ins w:id="682" w:author="백형민" w:date="2022-10-01T14:49:00Z">
        <w:r w:rsidR="007E3A01" w:rsidRPr="00FC13EE">
          <w:rPr>
            <w:color w:val="FF0000"/>
            <w:lang w:val="en-US"/>
            <w:rPrChange w:id="683" w:author="백형민" w:date="2022-10-02T16:03:00Z">
              <w:rPr>
                <w:rFonts w:ascii="Times" w:hAnsi="Times" w:cs="Times"/>
                <w:color w:val="FF0000"/>
                <w:lang w:val="en-US"/>
              </w:rPr>
            </w:rPrChange>
          </w:rPr>
          <w:t xml:space="preserve"> than that of Ferrite and </w:t>
        </w:r>
      </w:ins>
      <w:ins w:id="684" w:author="백형민" w:date="2022-10-01T14:50:00Z">
        <w:r w:rsidR="007E3A01" w:rsidRPr="00FC13EE">
          <w:rPr>
            <w:color w:val="FF0000"/>
            <w:lang w:val="en-US"/>
            <w:rPrChange w:id="685" w:author="백형민" w:date="2022-10-02T16:03:00Z">
              <w:rPr>
                <w:rFonts w:ascii="Times" w:hAnsi="Times" w:cs="Times"/>
                <w:color w:val="FF0000"/>
                <w:lang w:val="en-US"/>
              </w:rPr>
            </w:rPrChange>
          </w:rPr>
          <w:t xml:space="preserve">bonded </w:t>
        </w:r>
        <w:proofErr w:type="spellStart"/>
        <w:r w:rsidR="007E3A01" w:rsidRPr="00FC13EE">
          <w:rPr>
            <w:color w:val="FF0000"/>
            <w:lang w:val="en-US"/>
            <w:rPrChange w:id="686" w:author="백형민" w:date="2022-10-02T16:03:00Z">
              <w:rPr>
                <w:rFonts w:ascii="Times" w:hAnsi="Times" w:cs="Times"/>
                <w:color w:val="FF0000"/>
                <w:lang w:val="en-US"/>
              </w:rPr>
            </w:rPrChange>
          </w:rPr>
          <w:t>NdFeB</w:t>
        </w:r>
        <w:proofErr w:type="spellEnd"/>
        <w:r w:rsidR="007E3A01" w:rsidRPr="00FC13EE">
          <w:rPr>
            <w:color w:val="FF0000"/>
            <w:lang w:val="en-US"/>
            <w:rPrChange w:id="687" w:author="백형민" w:date="2022-10-02T16:03:00Z">
              <w:rPr>
                <w:rFonts w:ascii="Times" w:hAnsi="Times" w:cs="Times"/>
                <w:color w:val="FF0000"/>
                <w:lang w:val="en-US"/>
              </w:rPr>
            </w:rPrChange>
          </w:rPr>
          <w:t xml:space="preserve"> magnets, the </w:t>
        </w:r>
      </w:ins>
      <w:ins w:id="688" w:author="백형민" w:date="2022-10-01T15:36:00Z">
        <w:r w:rsidR="00922041" w:rsidRPr="00FC13EE">
          <w:rPr>
            <w:color w:val="FF0000"/>
            <w:lang w:val="en-US"/>
            <w:rPrChange w:id="689" w:author="백형민" w:date="2022-10-02T16:03:00Z">
              <w:rPr>
                <w:rFonts w:ascii="Times" w:hAnsi="Times" w:cs="Times"/>
                <w:color w:val="FF0000"/>
                <w:lang w:val="en-US"/>
              </w:rPr>
            </w:rPrChange>
          </w:rPr>
          <w:t xml:space="preserve">permanent </w:t>
        </w:r>
      </w:ins>
      <w:ins w:id="690" w:author="백형민" w:date="2022-10-01T14:50:00Z">
        <w:r w:rsidR="007E3A01" w:rsidRPr="00FC13EE">
          <w:rPr>
            <w:color w:val="FF0000"/>
            <w:lang w:val="en-US"/>
            <w:rPrChange w:id="691" w:author="백형민" w:date="2022-10-02T16:03:00Z">
              <w:rPr>
                <w:rFonts w:ascii="Times" w:hAnsi="Times" w:cs="Times"/>
                <w:color w:val="FF0000"/>
                <w:lang w:val="en-US"/>
              </w:rPr>
            </w:rPrChange>
          </w:rPr>
          <w:t>magnet volume</w:t>
        </w:r>
      </w:ins>
      <w:ins w:id="692" w:author="백형민" w:date="2022-10-01T15:36:00Z">
        <w:r w:rsidR="00922041" w:rsidRPr="00FC13EE">
          <w:rPr>
            <w:color w:val="FF0000"/>
            <w:lang w:val="en-US"/>
            <w:rPrChange w:id="693" w:author="백형민" w:date="2022-10-02T16:03:00Z">
              <w:rPr>
                <w:rFonts w:ascii="Times" w:hAnsi="Times" w:cs="Times"/>
                <w:color w:val="FF0000"/>
                <w:lang w:val="en-US"/>
              </w:rPr>
            </w:rPrChange>
          </w:rPr>
          <w:t xml:space="preserve"> of Sintered </w:t>
        </w:r>
        <w:proofErr w:type="spellStart"/>
        <w:r w:rsidR="00922041" w:rsidRPr="00FC13EE">
          <w:rPr>
            <w:color w:val="FF0000"/>
            <w:lang w:val="en-US"/>
            <w:rPrChange w:id="694" w:author="백형민" w:date="2022-10-02T16:03:00Z">
              <w:rPr>
                <w:rFonts w:ascii="Times" w:hAnsi="Times" w:cs="Times"/>
                <w:color w:val="FF0000"/>
                <w:lang w:val="en-US"/>
              </w:rPr>
            </w:rPrChange>
          </w:rPr>
          <w:t>NdFeB</w:t>
        </w:r>
      </w:ins>
      <w:proofErr w:type="spellEnd"/>
      <w:ins w:id="695" w:author="백형민" w:date="2022-10-01T14:50:00Z">
        <w:r w:rsidR="007E3A01" w:rsidRPr="00FC13EE">
          <w:rPr>
            <w:color w:val="FF0000"/>
            <w:lang w:val="en-US"/>
            <w:rPrChange w:id="696" w:author="백형민" w:date="2022-10-02T16:03:00Z">
              <w:rPr>
                <w:rFonts w:ascii="Times" w:hAnsi="Times" w:cs="Times"/>
                <w:color w:val="FF0000"/>
                <w:lang w:val="en-US"/>
              </w:rPr>
            </w:rPrChange>
          </w:rPr>
          <w:t xml:space="preserve"> is</w:t>
        </w:r>
      </w:ins>
      <w:ins w:id="697" w:author="백형민" w:date="2022-10-01T15:27:00Z">
        <w:r w:rsidR="001B1857" w:rsidRPr="00FC13EE">
          <w:rPr>
            <w:color w:val="FF0000"/>
            <w:lang w:val="en-US"/>
            <w:rPrChange w:id="698" w:author="백형민" w:date="2022-10-02T16:03:00Z">
              <w:rPr>
                <w:rFonts w:ascii="Times" w:hAnsi="Times" w:cs="Times"/>
                <w:color w:val="FF0000"/>
                <w:lang w:val="en-US"/>
              </w:rPr>
            </w:rPrChange>
          </w:rPr>
          <w:t xml:space="preserve"> expected to be</w:t>
        </w:r>
      </w:ins>
      <w:ins w:id="699" w:author="백형민" w:date="2022-10-01T14:50:00Z">
        <w:r w:rsidR="007E3A01" w:rsidRPr="00FC13EE">
          <w:rPr>
            <w:color w:val="FF0000"/>
            <w:lang w:val="en-US"/>
            <w:rPrChange w:id="700" w:author="백형민" w:date="2022-10-02T16:03:00Z">
              <w:rPr>
                <w:rFonts w:ascii="Times" w:hAnsi="Times" w:cs="Times"/>
                <w:color w:val="FF0000"/>
                <w:lang w:val="en-US"/>
              </w:rPr>
            </w:rPrChange>
          </w:rPr>
          <w:t xml:space="preserve"> </w:t>
        </w:r>
      </w:ins>
      <w:ins w:id="701" w:author="백형민" w:date="2022-10-01T15:49:00Z">
        <w:r w:rsidR="00826B50" w:rsidRPr="00FC13EE">
          <w:rPr>
            <w:color w:val="FF0000"/>
            <w:lang w:val="en-US"/>
            <w:rPrChange w:id="702" w:author="백형민" w:date="2022-10-02T16:03:00Z">
              <w:rPr>
                <w:rFonts w:ascii="Times" w:hAnsi="Times" w:cs="Times"/>
                <w:color w:val="FF0000"/>
                <w:lang w:val="en-US"/>
              </w:rPr>
            </w:rPrChange>
          </w:rPr>
          <w:t xml:space="preserve">the </w:t>
        </w:r>
      </w:ins>
      <w:ins w:id="703" w:author="백형민" w:date="2022-10-01T14:50:00Z">
        <w:r w:rsidR="007E3A01" w:rsidRPr="00FC13EE">
          <w:rPr>
            <w:color w:val="FF0000"/>
            <w:lang w:val="en-US"/>
            <w:rPrChange w:id="704" w:author="백형민" w:date="2022-10-02T16:03:00Z">
              <w:rPr>
                <w:rFonts w:ascii="Times" w:hAnsi="Times" w:cs="Times"/>
                <w:color w:val="FF0000"/>
                <w:lang w:val="en-US"/>
              </w:rPr>
            </w:rPrChange>
          </w:rPr>
          <w:t>smallest</w:t>
        </w:r>
      </w:ins>
      <w:ins w:id="705" w:author="백형민" w:date="2022-10-01T15:27:00Z">
        <w:r w:rsidR="001B1857" w:rsidRPr="00FC13EE">
          <w:rPr>
            <w:color w:val="FF0000"/>
            <w:lang w:val="en-US"/>
            <w:rPrChange w:id="706" w:author="백형민" w:date="2022-10-02T16:03:00Z">
              <w:rPr>
                <w:rFonts w:ascii="Times" w:hAnsi="Times" w:cs="Times"/>
                <w:color w:val="FF0000"/>
                <w:lang w:val="en-US"/>
              </w:rPr>
            </w:rPrChange>
          </w:rPr>
          <w:t xml:space="preserve"> for the optimal model</w:t>
        </w:r>
      </w:ins>
      <w:ins w:id="707" w:author="백형민" w:date="2022-10-01T14:50:00Z">
        <w:r w:rsidR="007E3A01" w:rsidRPr="00FC13EE">
          <w:rPr>
            <w:color w:val="FF0000"/>
            <w:lang w:val="en-US"/>
            <w:rPrChange w:id="708" w:author="백형민" w:date="2022-10-02T16:03:00Z">
              <w:rPr>
                <w:rFonts w:ascii="Times" w:hAnsi="Times" w:cs="Times"/>
                <w:color w:val="FF0000"/>
                <w:lang w:val="en-US"/>
              </w:rPr>
            </w:rPrChange>
          </w:rPr>
          <w:t>.</w:t>
        </w:r>
      </w:ins>
      <w:ins w:id="709" w:author="백형민" w:date="2022-10-01T14:59:00Z">
        <w:r w:rsidR="003D4DB4" w:rsidRPr="00FC13EE">
          <w:rPr>
            <w:color w:val="FF0000"/>
            <w:lang w:val="en-US"/>
            <w:rPrChange w:id="710" w:author="백형민" w:date="2022-10-02T16:03:00Z">
              <w:rPr>
                <w:rFonts w:ascii="Times" w:hAnsi="Times" w:cs="Times"/>
                <w:color w:val="FF0000"/>
                <w:lang w:val="en-US"/>
              </w:rPr>
            </w:rPrChange>
          </w:rPr>
          <w:t xml:space="preserve"> </w:t>
        </w:r>
      </w:ins>
      <w:commentRangeStart w:id="711"/>
      <w:commentRangeStart w:id="712"/>
      <w:del w:id="713" w:author="백형민" w:date="2022-10-01T15:35:00Z">
        <w:r w:rsidR="00B74A2B" w:rsidRPr="00FC13EE" w:rsidDel="00922041">
          <w:rPr>
            <w:color w:val="FF0000"/>
            <w:lang w:val="en-US"/>
            <w:rPrChange w:id="714" w:author="백형민" w:date="2022-10-02T16:03:00Z">
              <w:rPr>
                <w:rFonts w:ascii="Times" w:hAnsi="Times" w:cs="Times"/>
                <w:color w:val="FF0000"/>
                <w:lang w:val="en-US"/>
              </w:rPr>
            </w:rPrChange>
          </w:rPr>
          <w:delText>As the fundamental amplitude reaches the aimed</w:delText>
        </w:r>
        <w:r w:rsidR="00E1273A" w:rsidRPr="00FC13EE" w:rsidDel="00922041">
          <w:rPr>
            <w:color w:val="FF0000"/>
            <w:lang w:val="en-US"/>
            <w:rPrChange w:id="715" w:author="백형민" w:date="2022-10-02T16:03:00Z">
              <w:rPr>
                <w:rFonts w:ascii="Times" w:hAnsi="Times" w:cs="Times"/>
                <w:color w:val="FF0000"/>
                <w:lang w:val="en-US"/>
              </w:rPr>
            </w:rPrChange>
          </w:rPr>
          <w:delText xml:space="preserve"> magnetic flux density</w:delText>
        </w:r>
        <w:r w:rsidR="00B74A2B" w:rsidRPr="00FC13EE" w:rsidDel="00922041">
          <w:rPr>
            <w:color w:val="FF0000"/>
            <w:lang w:val="en-US"/>
            <w:rPrChange w:id="716" w:author="백형민" w:date="2022-10-02T16:03:00Z">
              <w:rPr>
                <w:rFonts w:ascii="Times" w:hAnsi="Times" w:cs="Times"/>
                <w:color w:val="FF0000"/>
                <w:lang w:val="en-US"/>
              </w:rPr>
            </w:rPrChange>
          </w:rPr>
          <w:delText xml:space="preserve">, the optimized model </w:delText>
        </w:r>
      </w:del>
      <w:del w:id="717" w:author="백형민" w:date="2022-10-01T15:33:00Z">
        <w:r w:rsidR="00B74A2B" w:rsidRPr="00FC13EE" w:rsidDel="00922041">
          <w:rPr>
            <w:color w:val="FF0000"/>
            <w:lang w:val="en-US"/>
            <w:rPrChange w:id="718" w:author="백형민" w:date="2022-10-02T16:03:00Z">
              <w:rPr>
                <w:rFonts w:ascii="Times" w:hAnsi="Times" w:cs="Times"/>
                <w:color w:val="FF0000"/>
                <w:lang w:val="en-US"/>
              </w:rPr>
            </w:rPrChange>
          </w:rPr>
          <w:delText>can be expected to be sensitive</w:delText>
        </w:r>
      </w:del>
      <w:del w:id="719" w:author="백형민" w:date="2022-10-01T15:35:00Z">
        <w:r w:rsidR="00B74A2B" w:rsidRPr="00FC13EE" w:rsidDel="00922041">
          <w:rPr>
            <w:color w:val="FF0000"/>
            <w:lang w:val="en-US"/>
            <w:rPrChange w:id="720" w:author="백형민" w:date="2022-10-02T16:03:00Z">
              <w:rPr>
                <w:rFonts w:ascii="Times" w:hAnsi="Times" w:cs="Times"/>
                <w:color w:val="FF0000"/>
                <w:lang w:val="en-US"/>
              </w:rPr>
            </w:rPrChange>
          </w:rPr>
          <w:delText xml:space="preserve"> to the angular position of the rotor.</w:delText>
        </w:r>
        <w:r w:rsidR="004D0832" w:rsidRPr="00FC13EE" w:rsidDel="00922041">
          <w:rPr>
            <w:color w:val="FF0000"/>
            <w:lang w:val="en-US"/>
            <w:rPrChange w:id="721" w:author="백형민" w:date="2022-10-02T16:03:00Z">
              <w:rPr>
                <w:rFonts w:ascii="Times" w:hAnsi="Times" w:cs="Times"/>
                <w:color w:val="FF0000"/>
                <w:lang w:val="en-US"/>
              </w:rPr>
            </w:rPrChange>
          </w:rPr>
          <w:delText xml:space="preserve"> Concerning THD, it decreases while iteration increases for whole cases. </w:delText>
        </w:r>
      </w:del>
      <w:ins w:id="722" w:author="백형민" w:date="2022-10-01T15:36:00Z">
        <w:r w:rsidR="00922041" w:rsidRPr="00FC13EE">
          <w:rPr>
            <w:color w:val="FF0000"/>
            <w:lang w:val="en-US"/>
            <w:rPrChange w:id="723" w:author="백형민" w:date="2022-10-02T16:03:00Z">
              <w:rPr>
                <w:rFonts w:ascii="Times" w:hAnsi="Times" w:cs="Times"/>
                <w:color w:val="FF0000"/>
                <w:lang w:val="en-US"/>
              </w:rPr>
            </w:rPrChange>
          </w:rPr>
          <w:t>Fig</w:t>
        </w:r>
      </w:ins>
      <w:ins w:id="724" w:author="백형민" w:date="2022-10-01T15:37:00Z">
        <w:r w:rsidR="00922041" w:rsidRPr="00FC13EE">
          <w:rPr>
            <w:color w:val="FF0000"/>
            <w:lang w:val="en-US"/>
            <w:rPrChange w:id="725" w:author="백형민" w:date="2022-10-02T16:03:00Z">
              <w:rPr>
                <w:rFonts w:ascii="Times" w:hAnsi="Times" w:cs="Times"/>
                <w:color w:val="FF0000"/>
                <w:lang w:val="en-US"/>
              </w:rPr>
            </w:rPrChange>
          </w:rPr>
          <w:t>. 5d manifests the total cost</w:t>
        </w:r>
        <w:r w:rsidR="006A4D67" w:rsidRPr="00FC13EE">
          <w:rPr>
            <w:color w:val="FF0000"/>
            <w:lang w:val="en-US"/>
            <w:rPrChange w:id="726" w:author="백형민" w:date="2022-10-02T16:03:00Z">
              <w:rPr>
                <w:rFonts w:ascii="Times" w:hAnsi="Times" w:cs="Times"/>
                <w:color w:val="FF0000"/>
                <w:lang w:val="en-US"/>
              </w:rPr>
            </w:rPrChange>
          </w:rPr>
          <w:t xml:space="preserve">, which is </w:t>
        </w:r>
      </w:ins>
      <w:ins w:id="727" w:author="백형민" w:date="2022-10-01T15:38:00Z">
        <w:r w:rsidR="006A4D67" w:rsidRPr="00FC13EE">
          <w:rPr>
            <w:color w:val="FF0000"/>
            <w:lang w:val="en-US"/>
            <w:rPrChange w:id="728" w:author="백형민" w:date="2022-10-02T16:03:00Z">
              <w:rPr>
                <w:rFonts w:ascii="Times" w:hAnsi="Times" w:cs="Times"/>
                <w:color w:val="FF0000"/>
                <w:lang w:val="en-US"/>
              </w:rPr>
            </w:rPrChange>
          </w:rPr>
          <w:t xml:space="preserve">the value of </w:t>
        </w:r>
      </w:ins>
      <w:ins w:id="729" w:author="백형민" w:date="2022-10-01T15:49:00Z">
        <w:r w:rsidR="00826B50" w:rsidRPr="00FC13EE">
          <w:rPr>
            <w:color w:val="FF0000"/>
            <w:lang w:val="en-US"/>
            <w:rPrChange w:id="730" w:author="백형민" w:date="2022-10-02T16:03:00Z">
              <w:rPr>
                <w:rFonts w:ascii="Times" w:hAnsi="Times" w:cs="Times"/>
                <w:color w:val="FF0000"/>
                <w:lang w:val="en-US"/>
              </w:rPr>
            </w:rPrChange>
          </w:rPr>
          <w:t xml:space="preserve">the </w:t>
        </w:r>
      </w:ins>
      <w:ins w:id="731" w:author="백형민" w:date="2022-10-01T15:38:00Z">
        <w:r w:rsidR="006A4D67" w:rsidRPr="00FC13EE">
          <w:rPr>
            <w:color w:val="FF0000"/>
            <w:lang w:val="en-US"/>
            <w:rPrChange w:id="732" w:author="백형민" w:date="2022-10-02T16:03:00Z">
              <w:rPr>
                <w:rFonts w:ascii="Times" w:hAnsi="Times" w:cs="Times"/>
                <w:color w:val="FF0000"/>
                <w:lang w:val="en-US"/>
              </w:rPr>
            </w:rPrChange>
          </w:rPr>
          <w:t>multi-objective function,</w:t>
        </w:r>
      </w:ins>
      <w:ins w:id="733" w:author="백형민" w:date="2022-10-01T15:44:00Z">
        <w:r w:rsidR="006A4D67" w:rsidRPr="00FC13EE">
          <w:rPr>
            <w:color w:val="FF0000"/>
            <w:lang w:val="en-US"/>
            <w:rPrChange w:id="734" w:author="백형민" w:date="2022-10-02T16:03:00Z">
              <w:rPr>
                <w:rFonts w:ascii="Times" w:hAnsi="Times" w:cs="Times"/>
                <w:color w:val="FF0000"/>
                <w:lang w:val="en-US"/>
              </w:rPr>
            </w:rPrChange>
          </w:rPr>
          <w:t xml:space="preserve"> </w:t>
        </w:r>
      </w:ins>
      <w:ins w:id="735" w:author="백형민" w:date="2022-10-01T15:39:00Z">
        <w:r w:rsidR="006A4D67" w:rsidRPr="00FC13EE">
          <w:rPr>
            <w:color w:val="FF0000"/>
            <w:lang w:val="en-US"/>
            <w:rPrChange w:id="736" w:author="백형민" w:date="2022-10-02T16:03:00Z">
              <w:rPr>
                <w:rFonts w:ascii="Times" w:hAnsi="Times" w:cs="Times"/>
                <w:color w:val="FF0000"/>
                <w:lang w:val="en-US"/>
              </w:rPr>
            </w:rPrChange>
          </w:rPr>
          <w:t xml:space="preserve">for the three </w:t>
        </w:r>
        <w:r w:rsidR="006A4D67" w:rsidRPr="00FC13EE">
          <w:rPr>
            <w:color w:val="FF0000"/>
            <w:lang w:val="en-US"/>
            <w:rPrChange w:id="737" w:author="백형민" w:date="2022-10-02T16:03:00Z">
              <w:rPr>
                <w:rFonts w:ascii="Times" w:hAnsi="Times" w:cs="Times"/>
                <w:color w:val="FF0000"/>
                <w:lang w:val="en-US"/>
              </w:rPr>
            </w:rPrChange>
          </w:rPr>
          <w:lastRenderedPageBreak/>
          <w:t>permanent magnet</w:t>
        </w:r>
      </w:ins>
      <w:ins w:id="738" w:author="백형민" w:date="2022-10-01T15:45:00Z">
        <w:r w:rsidR="006A4D67" w:rsidRPr="00FC13EE">
          <w:rPr>
            <w:color w:val="FF0000"/>
            <w:lang w:val="en-US"/>
            <w:rPrChange w:id="739" w:author="백형민" w:date="2022-10-02T16:03:00Z">
              <w:rPr>
                <w:rFonts w:ascii="Times" w:hAnsi="Times" w:cs="Times"/>
                <w:color w:val="FF0000"/>
                <w:lang w:val="en-US"/>
              </w:rPr>
            </w:rPrChange>
          </w:rPr>
          <w:t>s as iteration increases</w:t>
        </w:r>
      </w:ins>
      <w:ins w:id="740" w:author="백형민" w:date="2022-10-01T15:40:00Z">
        <w:r w:rsidR="006A4D67" w:rsidRPr="00FC13EE">
          <w:rPr>
            <w:color w:val="FF0000"/>
            <w:lang w:val="en-US"/>
            <w:rPrChange w:id="741" w:author="백형민" w:date="2022-10-02T16:03:00Z">
              <w:rPr>
                <w:rFonts w:ascii="Times" w:hAnsi="Times" w:cs="Times"/>
                <w:color w:val="FF0000"/>
                <w:lang w:val="en-US"/>
              </w:rPr>
            </w:rPrChange>
          </w:rPr>
          <w:t>. The converge</w:t>
        </w:r>
      </w:ins>
      <w:ins w:id="742" w:author="백형민" w:date="2022-10-01T15:46:00Z">
        <w:r w:rsidR="006A4D67" w:rsidRPr="00FC13EE">
          <w:rPr>
            <w:color w:val="FF0000"/>
            <w:lang w:val="en-US"/>
            <w:rPrChange w:id="743" w:author="백형민" w:date="2022-10-02T16:03:00Z">
              <w:rPr>
                <w:rFonts w:ascii="Times" w:hAnsi="Times" w:cs="Times"/>
                <w:color w:val="FF0000"/>
                <w:lang w:val="en-US"/>
              </w:rPr>
            </w:rPrChange>
          </w:rPr>
          <w:t>nce of the total cost indicates</w:t>
        </w:r>
      </w:ins>
      <w:ins w:id="744" w:author="백형민" w:date="2022-10-02T15:36:00Z">
        <w:r w:rsidR="00C50F37" w:rsidRPr="00FC13EE">
          <w:rPr>
            <w:color w:val="FF0000"/>
            <w:lang w:val="en-US"/>
            <w:rPrChange w:id="745" w:author="백형민" w:date="2022-10-02T16:03:00Z">
              <w:rPr>
                <w:rFonts w:ascii="Times" w:hAnsi="Times" w:cs="Times"/>
                <w:color w:val="FF0000"/>
                <w:lang w:val="en-US"/>
              </w:rPr>
            </w:rPrChange>
          </w:rPr>
          <w:t xml:space="preserve"> the optimized model follows </w:t>
        </w:r>
      </w:ins>
      <w:ins w:id="746" w:author="백형민" w:date="2022-10-02T15:37:00Z">
        <w:r w:rsidR="00C50F37" w:rsidRPr="00FC13EE">
          <w:rPr>
            <w:color w:val="FF0000"/>
            <w:lang w:val="en-US"/>
            <w:rPrChange w:id="747" w:author="백형민" w:date="2022-10-02T16:03:00Z">
              <w:rPr>
                <w:rFonts w:ascii="Times" w:hAnsi="Times" w:cs="Times"/>
                <w:color w:val="FF0000"/>
                <w:lang w:val="en-US"/>
              </w:rPr>
            </w:rPrChange>
          </w:rPr>
          <w:t xml:space="preserve">the </w:t>
        </w:r>
      </w:ins>
      <w:ins w:id="748" w:author="백형민" w:date="2022-10-02T15:38:00Z">
        <w:r w:rsidR="00C50F37" w:rsidRPr="00FC13EE">
          <w:rPr>
            <w:color w:val="FF0000"/>
            <w:lang w:val="en-US"/>
            <w:rPrChange w:id="749" w:author="백형민" w:date="2022-10-02T16:03:00Z">
              <w:rPr>
                <w:rFonts w:ascii="Times" w:hAnsi="Times" w:cs="Times"/>
                <w:color w:val="FF0000"/>
                <w:lang w:val="en-US"/>
              </w:rPr>
            </w:rPrChange>
          </w:rPr>
          <w:t>boundary condition of the geometry</w:t>
        </w:r>
      </w:ins>
      <w:ins w:id="750" w:author="백형민" w:date="2022-10-02T15:37:00Z">
        <w:r w:rsidR="00C50F37" w:rsidRPr="00FC13EE">
          <w:rPr>
            <w:color w:val="FF0000"/>
            <w:lang w:val="en-US"/>
            <w:rPrChange w:id="751" w:author="백형민" w:date="2022-10-02T16:03:00Z">
              <w:rPr>
                <w:rFonts w:ascii="Times" w:hAnsi="Times" w:cs="Times"/>
                <w:color w:val="FF0000"/>
                <w:lang w:val="en-US"/>
              </w:rPr>
            </w:rPrChange>
          </w:rPr>
          <w:t xml:space="preserve"> while</w:t>
        </w:r>
      </w:ins>
      <w:ins w:id="752" w:author="백형민" w:date="2022-10-01T15:46:00Z">
        <w:r w:rsidR="006A4D67" w:rsidRPr="00FC13EE">
          <w:rPr>
            <w:color w:val="FF0000"/>
            <w:lang w:val="en-US"/>
            <w:rPrChange w:id="753" w:author="백형민" w:date="2022-10-02T16:03:00Z">
              <w:rPr>
                <w:rFonts w:ascii="Times" w:hAnsi="Times" w:cs="Times"/>
                <w:color w:val="FF0000"/>
                <w:lang w:val="en-US"/>
              </w:rPr>
            </w:rPrChange>
          </w:rPr>
          <w:t xml:space="preserve"> </w:t>
        </w:r>
      </w:ins>
      <w:ins w:id="754" w:author="백형민" w:date="2022-10-02T15:41:00Z">
        <w:r w:rsidR="00C50F37" w:rsidRPr="00FC13EE">
          <w:rPr>
            <w:color w:val="FF0000"/>
            <w:lang w:val="en-US"/>
            <w:rPrChange w:id="755" w:author="백형민" w:date="2022-10-02T16:03:00Z">
              <w:rPr>
                <w:rFonts w:ascii="Times" w:hAnsi="Times" w:cs="Times"/>
                <w:color w:val="FF0000"/>
                <w:lang w:val="en-US"/>
              </w:rPr>
            </w:rPrChange>
          </w:rPr>
          <w:t xml:space="preserve">total harmonic distortion decreases and </w:t>
        </w:r>
      </w:ins>
      <w:ins w:id="756" w:author="백형민" w:date="2022-10-01T15:47:00Z">
        <w:r w:rsidR="006A4D67" w:rsidRPr="00FC13EE">
          <w:rPr>
            <w:color w:val="FF0000"/>
            <w:lang w:val="en-US"/>
            <w:rPrChange w:id="757" w:author="백형민" w:date="2022-10-02T16:03:00Z">
              <w:rPr>
                <w:rFonts w:ascii="Times" w:hAnsi="Times" w:cs="Times"/>
                <w:color w:val="FF0000"/>
                <w:lang w:val="en-US"/>
              </w:rPr>
            </w:rPrChange>
          </w:rPr>
          <w:t xml:space="preserve">the fundamental amplitude reaches </w:t>
        </w:r>
      </w:ins>
      <w:ins w:id="758" w:author="백형민" w:date="2022-10-01T15:50:00Z">
        <w:r w:rsidR="00826B50" w:rsidRPr="00FC13EE">
          <w:rPr>
            <w:color w:val="FF0000"/>
            <w:lang w:val="en-US"/>
            <w:rPrChange w:id="759" w:author="백형민" w:date="2022-10-02T16:03:00Z">
              <w:rPr>
                <w:rFonts w:ascii="Times" w:hAnsi="Times" w:cs="Times"/>
                <w:color w:val="FF0000"/>
                <w:lang w:val="en-US"/>
              </w:rPr>
            </w:rPrChange>
          </w:rPr>
          <w:t>the expected</w:t>
        </w:r>
      </w:ins>
      <w:ins w:id="760" w:author="백형민" w:date="2022-10-01T15:47:00Z">
        <w:r w:rsidR="006A4D67" w:rsidRPr="00FC13EE">
          <w:rPr>
            <w:color w:val="FF0000"/>
            <w:lang w:val="en-US"/>
            <w:rPrChange w:id="761" w:author="백형민" w:date="2022-10-02T16:03:00Z">
              <w:rPr>
                <w:rFonts w:ascii="Times" w:hAnsi="Times" w:cs="Times"/>
                <w:color w:val="FF0000"/>
                <w:lang w:val="en-US"/>
              </w:rPr>
            </w:rPrChange>
          </w:rPr>
          <w:t xml:space="preserve"> magnetic flux density </w:t>
        </w:r>
      </w:ins>
      <w:ins w:id="762" w:author="백형민" w:date="2022-10-02T15:41:00Z">
        <w:r w:rsidR="00C50F37" w:rsidRPr="00FC13EE">
          <w:rPr>
            <w:color w:val="FF0000"/>
            <w:lang w:val="en-US"/>
            <w:rPrChange w:id="763" w:author="백형민" w:date="2022-10-02T16:03:00Z">
              <w:rPr>
                <w:rFonts w:ascii="Times" w:hAnsi="Times" w:cs="Times"/>
                <w:color w:val="FF0000"/>
                <w:lang w:val="en-US"/>
              </w:rPr>
            </w:rPrChange>
          </w:rPr>
          <w:t>which</w:t>
        </w:r>
      </w:ins>
      <w:ins w:id="764" w:author="백형민" w:date="2022-10-01T15:47:00Z">
        <w:r w:rsidR="006A4D67" w:rsidRPr="00FC13EE">
          <w:rPr>
            <w:color w:val="FF0000"/>
            <w:lang w:val="en-US"/>
            <w:rPrChange w:id="765" w:author="백형민" w:date="2022-10-02T16:03:00Z">
              <w:rPr>
                <w:rFonts w:ascii="Times" w:hAnsi="Times" w:cs="Times"/>
                <w:color w:val="FF0000"/>
                <w:lang w:val="en-US"/>
              </w:rPr>
            </w:rPrChange>
          </w:rPr>
          <w:t xml:space="preserve"> could drive the model to be sensitive</w:t>
        </w:r>
      </w:ins>
      <w:ins w:id="766" w:author="백형민" w:date="2022-10-01T15:48:00Z">
        <w:r w:rsidR="006A4D67" w:rsidRPr="00FC13EE">
          <w:rPr>
            <w:color w:val="FF0000"/>
            <w:lang w:val="en-US"/>
            <w:rPrChange w:id="767" w:author="백형민" w:date="2022-10-02T16:03:00Z">
              <w:rPr>
                <w:rFonts w:ascii="Times" w:hAnsi="Times" w:cs="Times"/>
                <w:color w:val="FF0000"/>
                <w:lang w:val="en-US"/>
              </w:rPr>
            </w:rPrChange>
          </w:rPr>
          <w:t xml:space="preserve"> to the angular position of the rotor</w:t>
        </w:r>
      </w:ins>
      <w:ins w:id="768" w:author="백형민" w:date="2022-10-02T15:41:00Z">
        <w:r w:rsidR="00C50F37" w:rsidRPr="00FC13EE">
          <w:rPr>
            <w:color w:val="FF0000"/>
            <w:lang w:val="en-US"/>
            <w:rPrChange w:id="769" w:author="백형민" w:date="2022-10-02T16:03:00Z">
              <w:rPr>
                <w:rFonts w:ascii="Times" w:hAnsi="Times" w:cs="Times"/>
                <w:color w:val="FF0000"/>
                <w:lang w:val="en-US"/>
              </w:rPr>
            </w:rPrChange>
          </w:rPr>
          <w:t>.</w:t>
        </w:r>
      </w:ins>
      <w:del w:id="770" w:author="백형민" w:date="2022-10-01T15:36:00Z">
        <w:r w:rsidR="00BE5F54" w:rsidRPr="00FC13EE" w:rsidDel="00922041">
          <w:rPr>
            <w:color w:val="FF0000"/>
            <w:lang w:val="en-US"/>
            <w:rPrChange w:id="771" w:author="백형민" w:date="2022-10-02T16:03:00Z">
              <w:rPr>
                <w:rFonts w:ascii="Times" w:hAnsi="Times" w:cs="Times"/>
                <w:color w:val="FF0000"/>
                <w:lang w:val="en-US"/>
              </w:rPr>
            </w:rPrChange>
          </w:rPr>
          <w:delText xml:space="preserve">The total cost reduction (see Fig. </w:delText>
        </w:r>
      </w:del>
      <w:del w:id="772" w:author="백형민" w:date="2022-10-01T14:09:00Z">
        <w:r w:rsidR="00FF3E12" w:rsidRPr="00FC13EE" w:rsidDel="00D5152A">
          <w:rPr>
            <w:color w:val="FF0000"/>
            <w:lang w:val="en-US"/>
            <w:rPrChange w:id="773" w:author="백형민" w:date="2022-10-02T16:03:00Z">
              <w:rPr>
                <w:rFonts w:ascii="Times" w:hAnsi="Times" w:cs="Times"/>
                <w:color w:val="FF0000"/>
                <w:lang w:val="en-US"/>
              </w:rPr>
            </w:rPrChange>
          </w:rPr>
          <w:delText>X</w:delText>
        </w:r>
      </w:del>
      <w:del w:id="774" w:author="백형민" w:date="2022-10-01T15:36:00Z">
        <w:r w:rsidR="00BE5F54" w:rsidRPr="00FC13EE" w:rsidDel="00922041">
          <w:rPr>
            <w:color w:val="FF0000"/>
            <w:lang w:val="en-US"/>
            <w:rPrChange w:id="775" w:author="백형민" w:date="2022-10-02T16:03:00Z">
              <w:rPr>
                <w:rFonts w:ascii="Times" w:hAnsi="Times" w:cs="Times"/>
                <w:color w:val="FF0000"/>
                <w:lang w:val="en-US"/>
              </w:rPr>
            </w:rPrChange>
          </w:rPr>
          <w:delText>d</w:delText>
        </w:r>
        <w:r w:rsidR="00FF3E12" w:rsidRPr="00FC13EE" w:rsidDel="00922041">
          <w:rPr>
            <w:color w:val="FF0000"/>
            <w:lang w:val="en-US"/>
            <w:rPrChange w:id="776" w:author="백형민" w:date="2022-10-02T16:03:00Z">
              <w:rPr>
                <w:rFonts w:ascii="Times" w:hAnsi="Times" w:cs="Times"/>
                <w:color w:val="FF0000"/>
                <w:lang w:val="en-US"/>
              </w:rPr>
            </w:rPrChange>
          </w:rPr>
          <w:delText xml:space="preserve">) </w:delText>
        </w:r>
        <w:r w:rsidR="00BE5F54" w:rsidRPr="00FC13EE" w:rsidDel="00922041">
          <w:rPr>
            <w:color w:val="FF0000"/>
            <w:lang w:val="en-US"/>
            <w:rPrChange w:id="777" w:author="백형민" w:date="2022-10-02T16:03:00Z">
              <w:rPr>
                <w:rFonts w:ascii="Times" w:hAnsi="Times" w:cs="Times"/>
                <w:color w:val="FF0000"/>
                <w:lang w:val="en-US"/>
              </w:rPr>
            </w:rPrChange>
          </w:rPr>
          <w:delText>represent</w:delText>
        </w:r>
        <w:r w:rsidR="009D1817" w:rsidRPr="00FC13EE" w:rsidDel="00922041">
          <w:rPr>
            <w:color w:val="FF0000"/>
            <w:lang w:val="en-US"/>
            <w:rPrChange w:id="778" w:author="백형민" w:date="2022-10-02T16:03:00Z">
              <w:rPr>
                <w:rFonts w:ascii="Times" w:hAnsi="Times" w:cs="Times"/>
                <w:color w:val="FF0000"/>
                <w:lang w:val="en-US"/>
              </w:rPr>
            </w:rPrChange>
          </w:rPr>
          <w:delText>s</w:delText>
        </w:r>
        <w:r w:rsidR="00BE5F54" w:rsidRPr="00FC13EE" w:rsidDel="00922041">
          <w:rPr>
            <w:color w:val="FF0000"/>
            <w:lang w:val="en-US"/>
            <w:rPrChange w:id="779" w:author="백형민" w:date="2022-10-02T16:03:00Z">
              <w:rPr>
                <w:rFonts w:ascii="Times" w:hAnsi="Times" w:cs="Times"/>
                <w:color w:val="FF0000"/>
                <w:lang w:val="en-US"/>
              </w:rPr>
            </w:rPrChange>
          </w:rPr>
          <w:delText xml:space="preserve"> that </w:delText>
        </w:r>
        <w:r w:rsidR="009D1817" w:rsidRPr="00FC13EE" w:rsidDel="00922041">
          <w:rPr>
            <w:color w:val="FF0000"/>
            <w:lang w:val="en-US"/>
            <w:rPrChange w:id="780" w:author="백형민" w:date="2022-10-02T16:03:00Z">
              <w:rPr>
                <w:rFonts w:ascii="Times" w:hAnsi="Times" w:cs="Times"/>
                <w:color w:val="FF0000"/>
                <w:lang w:val="en-US"/>
              </w:rPr>
            </w:rPrChange>
          </w:rPr>
          <w:delText xml:space="preserve">the optimization process can provide an optimized magnetic resolver model achieving the desired boundary conditions and target conditions for each </w:delText>
        </w:r>
        <w:r w:rsidR="00FF3E12" w:rsidRPr="00FC13EE" w:rsidDel="00922041">
          <w:rPr>
            <w:color w:val="FF0000"/>
            <w:lang w:val="en-US"/>
            <w:rPrChange w:id="781" w:author="백형민" w:date="2022-10-02T16:03:00Z">
              <w:rPr>
                <w:rFonts w:ascii="Times" w:hAnsi="Times" w:cs="Times"/>
                <w:color w:val="FF0000"/>
                <w:lang w:val="en-US"/>
              </w:rPr>
            </w:rPrChange>
          </w:rPr>
          <w:delText>type of magnet</w:delText>
        </w:r>
        <w:r w:rsidR="009D1817" w:rsidRPr="00FC13EE" w:rsidDel="00922041">
          <w:rPr>
            <w:color w:val="FF0000"/>
            <w:lang w:val="en-US"/>
            <w:rPrChange w:id="782" w:author="백형민" w:date="2022-10-02T16:03:00Z">
              <w:rPr>
                <w:rFonts w:ascii="Times" w:hAnsi="Times" w:cs="Times"/>
                <w:color w:val="FF0000"/>
                <w:lang w:val="en-US"/>
              </w:rPr>
            </w:rPrChange>
          </w:rPr>
          <w:delText>.</w:delText>
        </w:r>
        <w:commentRangeEnd w:id="711"/>
        <w:r w:rsidR="007D66B4" w:rsidRPr="00FC13EE" w:rsidDel="00922041">
          <w:rPr>
            <w:rStyle w:val="aa"/>
            <w:spacing w:val="0"/>
            <w:lang w:val="en-US" w:eastAsia="en-US"/>
          </w:rPr>
          <w:commentReference w:id="711"/>
        </w:r>
      </w:del>
      <w:commentRangeEnd w:id="712"/>
      <w:r w:rsidR="00CA3FFB">
        <w:rPr>
          <w:rStyle w:val="aa"/>
          <w:spacing w:val="0"/>
          <w:lang w:val="en-US" w:eastAsia="en-US"/>
        </w:rPr>
        <w:commentReference w:id="712"/>
      </w:r>
      <w:del w:id="783" w:author="백형민" w:date="2022-10-01T15:36:00Z">
        <w:r w:rsidR="009D1817" w:rsidRPr="00FC13EE" w:rsidDel="00922041">
          <w:rPr>
            <w:color w:val="FF0000"/>
            <w:lang w:val="en-US"/>
            <w:rPrChange w:id="784" w:author="백형민" w:date="2022-10-02T16:03:00Z">
              <w:rPr>
                <w:rFonts w:ascii="Times" w:hAnsi="Times" w:cs="Times"/>
                <w:color w:val="FF0000"/>
                <w:lang w:val="en-US"/>
              </w:rPr>
            </w:rPrChange>
          </w:rPr>
          <w:delText xml:space="preserve"> </w:delText>
        </w:r>
      </w:del>
    </w:p>
    <w:p w14:paraId="531A23F1" w14:textId="22E0A335" w:rsidR="006A5AD0" w:rsidRPr="00FC13EE" w:rsidRDefault="005725F5">
      <w:pPr>
        <w:pStyle w:val="a4"/>
        <w:ind w:firstLine="17.85pt"/>
        <w:rPr>
          <w:color w:val="FF0000"/>
          <w:lang w:val="en-US"/>
          <w:rPrChange w:id="785" w:author="백형민" w:date="2022-10-02T16:03:00Z">
            <w:rPr>
              <w:rFonts w:ascii="바탕" w:eastAsia="바탕" w:hAnsi="바탕" w:cs="바탕"/>
              <w:lang w:val="en-US" w:eastAsia="ko-KR"/>
            </w:rPr>
          </w:rPrChange>
        </w:rPr>
        <w:pPrChange w:id="786" w:author="백형민" w:date="2022-10-01T16:24:00Z">
          <w:pPr>
            <w:pStyle w:val="a4"/>
            <w:ind w:firstLine="0pt"/>
          </w:pPr>
        </w:pPrChange>
      </w:pPr>
      <w:r w:rsidRPr="00FC13EE">
        <w:rPr>
          <w:color w:val="000000" w:themeColor="text1"/>
          <w:lang w:val="en-US"/>
          <w:rPrChange w:id="787" w:author="백형민" w:date="2022-10-02T16:03:00Z">
            <w:rPr>
              <w:rFonts w:ascii="Times" w:hAnsi="Times" w:cs="Times"/>
              <w:color w:val="000000" w:themeColor="text1"/>
              <w:lang w:val="en-US"/>
            </w:rPr>
          </w:rPrChange>
        </w:rPr>
        <w:t xml:space="preserve">Fig. </w:t>
      </w:r>
      <w:ins w:id="788" w:author="백형민" w:date="2022-10-01T14:09:00Z">
        <w:r w:rsidR="00D5152A" w:rsidRPr="00FC13EE">
          <w:rPr>
            <w:color w:val="000000" w:themeColor="text1"/>
            <w:lang w:val="en-US"/>
            <w:rPrChange w:id="789" w:author="백형민" w:date="2022-10-02T16:03:00Z">
              <w:rPr>
                <w:rFonts w:ascii="Times" w:hAnsi="Times" w:cs="Times"/>
                <w:color w:val="000000" w:themeColor="text1"/>
                <w:lang w:val="en-US"/>
              </w:rPr>
            </w:rPrChange>
          </w:rPr>
          <w:t>6</w:t>
        </w:r>
      </w:ins>
      <w:del w:id="790" w:author="백형민" w:date="2022-10-01T14:09:00Z">
        <w:r w:rsidRPr="00FC13EE" w:rsidDel="00D5152A">
          <w:rPr>
            <w:color w:val="000000" w:themeColor="text1"/>
            <w:lang w:val="en-US"/>
            <w:rPrChange w:id="791" w:author="백형민" w:date="2022-10-02T16:03:00Z">
              <w:rPr>
                <w:rFonts w:ascii="Times" w:hAnsi="Times" w:cs="Times"/>
                <w:color w:val="000000" w:themeColor="text1"/>
                <w:lang w:val="en-US"/>
              </w:rPr>
            </w:rPrChange>
          </w:rPr>
          <w:delText>5</w:delText>
        </w:r>
      </w:del>
      <w:r w:rsidRPr="00FC13EE">
        <w:rPr>
          <w:color w:val="000000" w:themeColor="text1"/>
          <w:lang w:val="en-US"/>
          <w:rPrChange w:id="792" w:author="백형민" w:date="2022-10-02T16:03:00Z">
            <w:rPr>
              <w:rFonts w:ascii="Times" w:hAnsi="Times" w:cs="Times"/>
              <w:color w:val="000000" w:themeColor="text1"/>
              <w:lang w:val="en-US"/>
            </w:rPr>
          </w:rPrChange>
        </w:rPr>
        <w:t xml:space="preserve"> shows an example of the flux distribution </w:t>
      </w:r>
      <w:r w:rsidR="003C0C82" w:rsidRPr="00FC13EE">
        <w:rPr>
          <w:color w:val="000000" w:themeColor="text1"/>
          <w:lang w:val="en-US"/>
          <w:rPrChange w:id="793" w:author="백형민" w:date="2022-10-02T16:03:00Z">
            <w:rPr>
              <w:rFonts w:ascii="Times" w:hAnsi="Times" w:cs="Times"/>
              <w:color w:val="000000" w:themeColor="text1"/>
              <w:lang w:val="en-US"/>
            </w:rPr>
          </w:rPrChange>
        </w:rPr>
        <w:t xml:space="preserve">when </w:t>
      </w:r>
      <w:r w:rsidRPr="00FC13EE">
        <w:rPr>
          <w:color w:val="000000" w:themeColor="text1"/>
          <w:lang w:val="en-US"/>
          <w:rPrChange w:id="794" w:author="백형민" w:date="2022-10-02T16:03:00Z">
            <w:rPr>
              <w:rFonts w:ascii="Times" w:hAnsi="Times" w:cs="Times"/>
              <w:color w:val="000000" w:themeColor="text1"/>
              <w:lang w:val="en-US"/>
            </w:rPr>
          </w:rPrChange>
        </w:rPr>
        <w:t>using the selected geometry for the three permanent magnet materials</w:t>
      </w:r>
      <w:r w:rsidR="00B52CFD" w:rsidRPr="00FC13EE">
        <w:rPr>
          <w:color w:val="000000" w:themeColor="text1"/>
          <w:lang w:val="en-US"/>
          <w:rPrChange w:id="795" w:author="백형민" w:date="2022-10-02T16:03:00Z">
            <w:rPr>
              <w:rFonts w:ascii="Times" w:hAnsi="Times" w:cs="Times"/>
              <w:color w:val="000000" w:themeColor="text1"/>
              <w:lang w:val="en-US"/>
            </w:rPr>
          </w:rPrChange>
        </w:rPr>
        <w:t>.</w:t>
      </w:r>
      <w:r w:rsidR="00735122" w:rsidRPr="00FC13EE">
        <w:rPr>
          <w:color w:val="000000" w:themeColor="text1"/>
          <w:lang w:val="en-US"/>
          <w:rPrChange w:id="796" w:author="백형민" w:date="2022-10-02T16:03:00Z">
            <w:rPr>
              <w:rFonts w:ascii="Times" w:hAnsi="Times" w:cs="Times"/>
              <w:color w:val="000000" w:themeColor="text1"/>
              <w:lang w:val="en-US"/>
            </w:rPr>
          </w:rPrChange>
        </w:rPr>
        <w:t xml:space="preserve"> </w:t>
      </w:r>
      <w:r w:rsidR="00B52CFD" w:rsidRPr="00FC13EE">
        <w:rPr>
          <w:color w:val="000000" w:themeColor="text1"/>
          <w:lang w:val="en-US"/>
          <w:rPrChange w:id="797" w:author="백형민" w:date="2022-10-02T16:03:00Z">
            <w:rPr>
              <w:rFonts w:ascii="Times" w:hAnsi="Times" w:cs="Times"/>
              <w:color w:val="000000" w:themeColor="text1"/>
              <w:lang w:val="en-US"/>
            </w:rPr>
          </w:rPrChange>
        </w:rPr>
        <w:t>T</w:t>
      </w:r>
      <w:r w:rsidR="00FB15F5" w:rsidRPr="00FC13EE">
        <w:rPr>
          <w:color w:val="000000" w:themeColor="text1"/>
          <w:lang w:val="en-US"/>
          <w:rPrChange w:id="798" w:author="백형민" w:date="2022-10-02T16:03:00Z">
            <w:rPr>
              <w:rFonts w:ascii="Times" w:hAnsi="Times" w:cs="Times"/>
              <w:color w:val="000000" w:themeColor="text1"/>
              <w:lang w:val="en-US"/>
            </w:rPr>
          </w:rPrChange>
        </w:rPr>
        <w:t xml:space="preserve">he </w:t>
      </w:r>
      <w:r w:rsidR="00711F2D" w:rsidRPr="00FC13EE">
        <w:rPr>
          <w:color w:val="000000" w:themeColor="text1"/>
          <w:lang w:val="en-US"/>
          <w:rPrChange w:id="799" w:author="백형민" w:date="2022-10-02T16:03:00Z">
            <w:rPr>
              <w:rFonts w:ascii="Times" w:hAnsi="Times" w:cs="Times"/>
              <w:color w:val="000000" w:themeColor="text1"/>
              <w:lang w:val="en-US"/>
            </w:rPr>
          </w:rPrChange>
        </w:rPr>
        <w:t>main properties of</w:t>
      </w:r>
      <w:r w:rsidR="00003886" w:rsidRPr="00FC13EE">
        <w:rPr>
          <w:color w:val="000000" w:themeColor="text1"/>
          <w:lang w:val="en-US"/>
          <w:rPrChange w:id="800" w:author="백형민" w:date="2022-10-02T16:03:00Z">
            <w:rPr>
              <w:rFonts w:ascii="Times" w:hAnsi="Times" w:cs="Times"/>
              <w:color w:val="000000" w:themeColor="text1"/>
              <w:lang w:val="en-US"/>
            </w:rPr>
          </w:rPrChange>
        </w:rPr>
        <w:t xml:space="preserve"> each case </w:t>
      </w:r>
      <w:r w:rsidR="00B52CFD" w:rsidRPr="00FC13EE">
        <w:rPr>
          <w:color w:val="000000" w:themeColor="text1"/>
          <w:lang w:val="en-US"/>
          <w:rPrChange w:id="801" w:author="백형민" w:date="2022-10-02T16:03:00Z">
            <w:rPr>
              <w:rFonts w:ascii="Times" w:hAnsi="Times" w:cs="Times"/>
              <w:color w:val="000000" w:themeColor="text1"/>
              <w:lang w:val="en-US"/>
            </w:rPr>
          </w:rPrChange>
        </w:rPr>
        <w:t>are</w:t>
      </w:r>
      <w:r w:rsidR="00003886" w:rsidRPr="00FC13EE">
        <w:rPr>
          <w:color w:val="000000" w:themeColor="text1"/>
          <w:lang w:val="en-US"/>
          <w:rPrChange w:id="802" w:author="백형민" w:date="2022-10-02T16:03:00Z">
            <w:rPr>
              <w:rFonts w:ascii="Times" w:hAnsi="Times" w:cs="Times"/>
              <w:color w:val="000000" w:themeColor="text1"/>
              <w:lang w:val="en-US"/>
            </w:rPr>
          </w:rPrChange>
        </w:rPr>
        <w:t xml:space="preserve"> </w:t>
      </w:r>
      <w:r w:rsidR="00997441" w:rsidRPr="00FC13EE">
        <w:rPr>
          <w:color w:val="000000" w:themeColor="text1"/>
          <w:lang w:val="en-US"/>
          <w:rPrChange w:id="803" w:author="백형민" w:date="2022-10-02T16:03:00Z">
            <w:rPr>
              <w:rFonts w:ascii="Times" w:hAnsi="Times" w:cs="Times"/>
              <w:color w:val="000000" w:themeColor="text1"/>
              <w:lang w:val="en-US"/>
            </w:rPr>
          </w:rPrChange>
        </w:rPr>
        <w:t>shown</w:t>
      </w:r>
      <w:r w:rsidR="00003886" w:rsidRPr="00FC13EE">
        <w:rPr>
          <w:color w:val="000000" w:themeColor="text1"/>
          <w:lang w:val="en-US"/>
          <w:rPrChange w:id="804" w:author="백형민" w:date="2022-10-02T16:03:00Z">
            <w:rPr>
              <w:rFonts w:ascii="Times" w:hAnsi="Times" w:cs="Times"/>
              <w:color w:val="000000" w:themeColor="text1"/>
              <w:lang w:val="en-US"/>
            </w:rPr>
          </w:rPrChange>
        </w:rPr>
        <w:t xml:space="preserve"> in Table II</w:t>
      </w:r>
      <w:r w:rsidR="0099061B" w:rsidRPr="00FC13EE">
        <w:rPr>
          <w:color w:val="000000" w:themeColor="text1"/>
          <w:lang w:val="en-US"/>
          <w:rPrChange w:id="805" w:author="백형민" w:date="2022-10-02T16:03:00Z">
            <w:rPr>
              <w:rFonts w:ascii="Times" w:hAnsi="Times" w:cs="Times"/>
              <w:color w:val="000000" w:themeColor="text1"/>
              <w:lang w:val="en-US"/>
            </w:rPr>
          </w:rPrChange>
        </w:rPr>
        <w:t>I</w:t>
      </w:r>
      <w:r w:rsidR="00003886" w:rsidRPr="00FC13EE">
        <w:rPr>
          <w:color w:val="000000" w:themeColor="text1"/>
          <w:lang w:val="en-US"/>
          <w:rPrChange w:id="806" w:author="백형민" w:date="2022-10-02T16:03:00Z">
            <w:rPr>
              <w:rFonts w:ascii="Times" w:hAnsi="Times" w:cs="Times"/>
              <w:color w:val="000000" w:themeColor="text1"/>
              <w:lang w:val="en-US"/>
            </w:rPr>
          </w:rPrChange>
        </w:rPr>
        <w:t>.</w:t>
      </w:r>
      <w:r w:rsidR="00711F2D" w:rsidRPr="00FC13EE">
        <w:rPr>
          <w:color w:val="000000" w:themeColor="text1"/>
          <w:lang w:val="en-US"/>
          <w:rPrChange w:id="807" w:author="백형민" w:date="2022-10-02T16:03:00Z">
            <w:rPr>
              <w:rFonts w:ascii="Times" w:hAnsi="Times" w:cs="Times"/>
              <w:color w:val="000000" w:themeColor="text1"/>
              <w:lang w:val="en-US"/>
            </w:rPr>
          </w:rPrChange>
        </w:rPr>
        <w:t xml:space="preserve"> </w:t>
      </w:r>
      <w:r w:rsidRPr="00FC13EE">
        <w:rPr>
          <w:color w:val="000000" w:themeColor="text1"/>
          <w:lang w:val="en-US"/>
          <w:rPrChange w:id="808" w:author="백형민" w:date="2022-10-02T16:03:00Z">
            <w:rPr>
              <w:rFonts w:ascii="Times" w:hAnsi="Times" w:cs="Times"/>
              <w:color w:val="000000" w:themeColor="text1"/>
              <w:lang w:val="en-US"/>
            </w:rPr>
          </w:rPrChange>
        </w:rPr>
        <w:t xml:space="preserve"> As expected, the maximum peak flux density in the airgap is obtained with </w:t>
      </w:r>
      <w:r w:rsidRPr="00FC13EE">
        <w:rPr>
          <w:lang w:val="en-US"/>
          <w:rPrChange w:id="809" w:author="백형민" w:date="2022-10-02T16:03:00Z">
            <w:rPr>
              <w:rFonts w:ascii="Times" w:hAnsi="Times" w:cs="Times"/>
              <w:lang w:val="en-US"/>
            </w:rPr>
          </w:rPrChange>
        </w:rPr>
        <w:t xml:space="preserve">the prototype equipped with sintered </w:t>
      </w:r>
      <w:proofErr w:type="spellStart"/>
      <w:r w:rsidRPr="00FC13EE">
        <w:rPr>
          <w:lang w:val="en-US"/>
          <w:rPrChange w:id="810" w:author="백형민" w:date="2022-10-02T16:03:00Z">
            <w:rPr>
              <w:rFonts w:ascii="Times" w:hAnsi="Times" w:cs="Times"/>
              <w:lang w:val="en-US"/>
            </w:rPr>
          </w:rPrChange>
        </w:rPr>
        <w:t>NdFeB</w:t>
      </w:r>
      <w:proofErr w:type="spellEnd"/>
      <w:r w:rsidRPr="00FC13EE">
        <w:rPr>
          <w:lang w:val="en-US"/>
          <w:rPrChange w:id="811" w:author="백형민" w:date="2022-10-02T16:03:00Z">
            <w:rPr>
              <w:rFonts w:ascii="Times" w:hAnsi="Times" w:cs="Times"/>
              <w:lang w:val="en-US"/>
            </w:rPr>
          </w:rPrChange>
        </w:rPr>
        <w:t xml:space="preserve"> magnets</w:t>
      </w:r>
      <w:r w:rsidR="001C1B40" w:rsidRPr="00FC13EE">
        <w:rPr>
          <w:lang w:val="en-US"/>
          <w:rPrChange w:id="812" w:author="백형민" w:date="2022-10-02T16:03:00Z">
            <w:rPr>
              <w:rFonts w:ascii="Times" w:hAnsi="Times" w:cs="Times"/>
              <w:lang w:val="en-US"/>
            </w:rPr>
          </w:rPrChange>
        </w:rPr>
        <w:t>, see Table III</w:t>
      </w:r>
      <w:r w:rsidRPr="00FC13EE">
        <w:rPr>
          <w:lang w:val="en-US"/>
          <w:rPrChange w:id="813" w:author="백형민" w:date="2022-10-02T16:03:00Z">
            <w:rPr>
              <w:rFonts w:ascii="Times" w:hAnsi="Times" w:cs="Times"/>
              <w:lang w:val="en-US"/>
            </w:rPr>
          </w:rPrChange>
        </w:rPr>
        <w:t>. This will allow better use of the measuring range of the Hall-effect sensor, eventually improving the signal</w:t>
      </w:r>
      <w:r w:rsidR="00A806B7" w:rsidRPr="00FC13EE">
        <w:rPr>
          <w:lang w:val="en-US"/>
          <w:rPrChange w:id="814" w:author="백형민" w:date="2022-10-02T16:03:00Z">
            <w:rPr>
              <w:rFonts w:ascii="Times" w:hAnsi="Times" w:cs="Times"/>
              <w:lang w:val="en-US"/>
            </w:rPr>
          </w:rPrChange>
        </w:rPr>
        <w:t>-to-</w:t>
      </w:r>
      <w:r w:rsidRPr="00FC13EE">
        <w:rPr>
          <w:lang w:val="en-US"/>
          <w:rPrChange w:id="815" w:author="백형민" w:date="2022-10-02T16:03:00Z">
            <w:rPr>
              <w:rFonts w:ascii="Times" w:hAnsi="Times" w:cs="Times"/>
              <w:lang w:val="en-US"/>
            </w:rPr>
          </w:rPrChange>
        </w:rPr>
        <w:t xml:space="preserve">noise ratio. </w:t>
      </w:r>
      <w:r w:rsidR="00B52CFD" w:rsidRPr="00FC13EE">
        <w:rPr>
          <w:color w:val="FF0000"/>
          <w:lang w:val="en-US"/>
          <w:rPrChange w:id="816" w:author="백형민" w:date="2022-10-02T16:03:00Z">
            <w:rPr>
              <w:rFonts w:ascii="Times" w:hAnsi="Times" w:cs="Times"/>
              <w:color w:val="FF0000"/>
              <w:lang w:val="en-US"/>
            </w:rPr>
          </w:rPrChange>
        </w:rPr>
        <w:t>To reach</w:t>
      </w:r>
      <w:r w:rsidRPr="00FC13EE">
        <w:rPr>
          <w:color w:val="FF0000"/>
          <w:lang w:val="en-US"/>
          <w:rPrChange w:id="817" w:author="백형민" w:date="2022-10-02T16:03:00Z">
            <w:rPr>
              <w:rFonts w:ascii="Times" w:hAnsi="Times" w:cs="Times"/>
              <w:color w:val="FF0000"/>
              <w:lang w:val="en-US"/>
            </w:rPr>
          </w:rPrChange>
        </w:rPr>
        <w:t xml:space="preserve"> </w:t>
      </w:r>
      <w:r w:rsidRPr="00FC13EE">
        <w:rPr>
          <w:lang w:val="en-US"/>
          <w:rPrChange w:id="818" w:author="백형민" w:date="2022-10-02T16:03:00Z">
            <w:rPr>
              <w:rFonts w:ascii="Times" w:hAnsi="Times" w:cs="Times"/>
              <w:lang w:val="en-US"/>
            </w:rPr>
          </w:rPrChange>
        </w:rPr>
        <w:t>a similar peak flux density</w:t>
      </w:r>
      <w:r w:rsidR="003C0C82" w:rsidRPr="00FC13EE">
        <w:rPr>
          <w:lang w:val="en-US"/>
          <w:rPrChange w:id="819" w:author="백형민" w:date="2022-10-02T16:03:00Z">
            <w:rPr>
              <w:rFonts w:ascii="Times" w:hAnsi="Times" w:cs="Times"/>
              <w:lang w:val="en-US"/>
            </w:rPr>
          </w:rPrChange>
        </w:rPr>
        <w:t>,</w:t>
      </w:r>
      <w:r w:rsidRPr="00FC13EE">
        <w:rPr>
          <w:lang w:val="en-US"/>
          <w:rPrChange w:id="820" w:author="백형민" w:date="2022-10-02T16:03:00Z">
            <w:rPr>
              <w:rFonts w:ascii="Times" w:hAnsi="Times" w:cs="Times"/>
              <w:lang w:val="en-US"/>
            </w:rPr>
          </w:rPrChange>
        </w:rPr>
        <w:t xml:space="preserve"> bonded </w:t>
      </w:r>
      <w:proofErr w:type="spellStart"/>
      <w:r w:rsidRPr="00FC13EE">
        <w:rPr>
          <w:lang w:val="en-US"/>
          <w:rPrChange w:id="821" w:author="백형민" w:date="2022-10-02T16:03:00Z">
            <w:rPr>
              <w:rFonts w:ascii="Times" w:hAnsi="Times" w:cs="Times"/>
              <w:lang w:val="en-US"/>
            </w:rPr>
          </w:rPrChange>
        </w:rPr>
        <w:t>NdFeB</w:t>
      </w:r>
      <w:proofErr w:type="spellEnd"/>
      <w:r w:rsidRPr="00FC13EE">
        <w:rPr>
          <w:lang w:val="en-US"/>
          <w:rPrChange w:id="822" w:author="백형민" w:date="2022-10-02T16:03:00Z">
            <w:rPr>
              <w:rFonts w:ascii="Times" w:hAnsi="Times" w:cs="Times"/>
              <w:lang w:val="en-US"/>
            </w:rPr>
          </w:rPrChange>
        </w:rPr>
        <w:t xml:space="preserve"> magnets </w:t>
      </w:r>
      <w:r w:rsidR="00A10901" w:rsidRPr="00FC13EE">
        <w:rPr>
          <w:lang w:val="en-US"/>
          <w:rPrChange w:id="823" w:author="백형민" w:date="2022-10-02T16:03:00Z">
            <w:rPr>
              <w:rFonts w:ascii="Times" w:hAnsi="Times" w:cs="Times"/>
              <w:lang w:val="en-US"/>
            </w:rPr>
          </w:rPrChange>
        </w:rPr>
        <w:t>need</w:t>
      </w:r>
      <w:r w:rsidRPr="00FC13EE">
        <w:rPr>
          <w:lang w:val="en-US"/>
          <w:rPrChange w:id="824" w:author="백형민" w:date="2022-10-02T16:03:00Z">
            <w:rPr>
              <w:rFonts w:ascii="Times" w:hAnsi="Times" w:cs="Times"/>
              <w:lang w:val="en-US"/>
            </w:rPr>
          </w:rPrChange>
        </w:rPr>
        <w:t xml:space="preserve"> almost twice of magnetic material</w:t>
      </w:r>
      <w:r w:rsidR="00B52CFD" w:rsidRPr="00FC13EE">
        <w:rPr>
          <w:lang w:val="en-US"/>
          <w:rPrChange w:id="825" w:author="백형민" w:date="2022-10-02T16:03:00Z">
            <w:rPr>
              <w:rFonts w:ascii="Times" w:hAnsi="Times" w:cs="Times"/>
              <w:lang w:val="en-US"/>
            </w:rPr>
          </w:rPrChange>
        </w:rPr>
        <w:t xml:space="preserve"> </w:t>
      </w:r>
      <w:r w:rsidR="00B52CFD" w:rsidRPr="00FC13EE">
        <w:rPr>
          <w:color w:val="FF0000"/>
          <w:lang w:val="en-US"/>
          <w:rPrChange w:id="826" w:author="백형민" w:date="2022-10-02T16:03:00Z">
            <w:rPr>
              <w:rFonts w:ascii="Times" w:hAnsi="Times" w:cs="Times"/>
              <w:color w:val="FF0000"/>
              <w:lang w:val="en-US"/>
            </w:rPr>
          </w:rPrChange>
        </w:rPr>
        <w:t xml:space="preserve">compared to sintered </w:t>
      </w:r>
      <w:proofErr w:type="spellStart"/>
      <w:r w:rsidR="00B52CFD" w:rsidRPr="00FC13EE">
        <w:rPr>
          <w:color w:val="FF0000"/>
          <w:lang w:val="en-US"/>
          <w:rPrChange w:id="827" w:author="백형민" w:date="2022-10-02T16:03:00Z">
            <w:rPr>
              <w:rFonts w:ascii="Times" w:hAnsi="Times" w:cs="Times"/>
              <w:color w:val="FF0000"/>
              <w:lang w:val="en-US"/>
            </w:rPr>
          </w:rPrChange>
        </w:rPr>
        <w:t>NdFeB</w:t>
      </w:r>
      <w:proofErr w:type="spellEnd"/>
      <w:r w:rsidR="003C0C82" w:rsidRPr="00FC13EE">
        <w:rPr>
          <w:lang w:val="en-US"/>
          <w:rPrChange w:id="828" w:author="백형민" w:date="2022-10-02T16:03:00Z">
            <w:rPr>
              <w:rFonts w:ascii="Times" w:hAnsi="Times" w:cs="Times"/>
              <w:lang w:val="en-US"/>
            </w:rPr>
          </w:rPrChange>
        </w:rPr>
        <w:t>, see Table III</w:t>
      </w:r>
      <w:r w:rsidRPr="00FC13EE">
        <w:rPr>
          <w:lang w:val="en-US"/>
          <w:rPrChange w:id="829" w:author="백형민" w:date="2022-10-02T16:03:00Z">
            <w:rPr>
              <w:rFonts w:ascii="Times" w:hAnsi="Times" w:cs="Times"/>
              <w:lang w:val="en-US"/>
            </w:rPr>
          </w:rPrChange>
        </w:rPr>
        <w:t xml:space="preserve">. </w:t>
      </w:r>
      <w:r w:rsidRPr="00FC13EE">
        <w:rPr>
          <w:color w:val="FF0000"/>
          <w:lang w:val="en-US"/>
          <w:rPrChange w:id="830" w:author="백형민" w:date="2022-10-02T16:03:00Z">
            <w:rPr>
              <w:rFonts w:ascii="Times" w:hAnsi="Times" w:cs="Times"/>
              <w:color w:val="FF0000"/>
              <w:lang w:val="en-US"/>
            </w:rPr>
          </w:rPrChange>
        </w:rPr>
        <w:t xml:space="preserve">Ferrite magnets provide the smallest flux density, with a peak value </w:t>
      </w:r>
      <w:r w:rsidR="00A71540" w:rsidRPr="00FC13EE">
        <w:rPr>
          <w:color w:val="FF0000"/>
          <w:lang w:val="en-US"/>
          <w:rPrChange w:id="831" w:author="백형민" w:date="2022-10-02T16:03:00Z">
            <w:rPr>
              <w:rFonts w:ascii="Times" w:hAnsi="Times" w:cs="Times"/>
              <w:color w:val="FF0000"/>
              <w:lang w:val="en-US"/>
            </w:rPr>
          </w:rPrChange>
        </w:rPr>
        <w:t>smaller than</w:t>
      </w:r>
      <w:r w:rsidRPr="00FC13EE">
        <w:rPr>
          <w:color w:val="FF0000"/>
          <w:lang w:val="en-US"/>
          <w:rPrChange w:id="832" w:author="백형민" w:date="2022-10-02T16:03:00Z">
            <w:rPr>
              <w:rFonts w:ascii="Times" w:hAnsi="Times" w:cs="Times"/>
              <w:color w:val="FF0000"/>
              <w:lang w:val="en-US"/>
            </w:rPr>
          </w:rPrChange>
        </w:rPr>
        <w:t xml:space="preserve"> </w:t>
      </w:r>
      <w:r w:rsidR="009941E1" w:rsidRPr="00FC13EE">
        <w:rPr>
          <w:color w:val="FF0000"/>
          <w:lang w:val="en-US"/>
          <w:rPrChange w:id="833" w:author="백형민" w:date="2022-10-02T16:03:00Z">
            <w:rPr>
              <w:rFonts w:ascii="Times" w:hAnsi="Times" w:cs="Times"/>
              <w:color w:val="FF0000"/>
              <w:lang w:val="en-US"/>
            </w:rPr>
          </w:rPrChange>
        </w:rPr>
        <w:t>the measured peak</w:t>
      </w:r>
      <w:r w:rsidR="00A71540" w:rsidRPr="00FC13EE">
        <w:rPr>
          <w:color w:val="FF0000"/>
          <w:lang w:val="en-US"/>
          <w:rPrChange w:id="834" w:author="백형민" w:date="2022-10-02T16:03:00Z">
            <w:rPr>
              <w:rFonts w:ascii="Times" w:hAnsi="Times" w:cs="Times"/>
              <w:color w:val="FF0000"/>
              <w:lang w:val="en-US"/>
            </w:rPr>
          </w:rPrChange>
        </w:rPr>
        <w:t xml:space="preserve"> of</w:t>
      </w:r>
      <w:r w:rsidRPr="00FC13EE">
        <w:rPr>
          <w:color w:val="FF0000"/>
          <w:lang w:val="en-US"/>
          <w:rPrChange w:id="835" w:author="백형민" w:date="2022-10-02T16:03:00Z">
            <w:rPr>
              <w:rFonts w:ascii="Times" w:hAnsi="Times" w:cs="Times"/>
              <w:color w:val="FF0000"/>
              <w:lang w:val="en-US"/>
            </w:rPr>
          </w:rPrChange>
        </w:rPr>
        <w:t xml:space="preserve"> </w:t>
      </w:r>
      <w:proofErr w:type="spellStart"/>
      <w:r w:rsidRPr="00FC13EE">
        <w:rPr>
          <w:color w:val="FF0000"/>
          <w:lang w:val="en-US"/>
          <w:rPrChange w:id="836" w:author="백형민" w:date="2022-10-02T16:03:00Z">
            <w:rPr>
              <w:rFonts w:ascii="Times" w:hAnsi="Times" w:cs="Times"/>
              <w:color w:val="FF0000"/>
              <w:lang w:val="en-US"/>
            </w:rPr>
          </w:rPrChange>
        </w:rPr>
        <w:t>NdFeB</w:t>
      </w:r>
      <w:proofErr w:type="spellEnd"/>
      <w:r w:rsidRPr="00FC13EE">
        <w:rPr>
          <w:color w:val="FF0000"/>
          <w:lang w:val="en-US"/>
          <w:rPrChange w:id="837" w:author="백형민" w:date="2022-10-02T16:03:00Z">
            <w:rPr>
              <w:rFonts w:ascii="Times" w:hAnsi="Times" w:cs="Times"/>
              <w:color w:val="FF0000"/>
              <w:lang w:val="en-US"/>
            </w:rPr>
          </w:rPrChange>
        </w:rPr>
        <w:t xml:space="preserve"> magnets</w:t>
      </w:r>
      <w:r w:rsidR="009941E1" w:rsidRPr="00FC13EE">
        <w:rPr>
          <w:color w:val="FF0000"/>
          <w:lang w:val="en-US"/>
          <w:rPrChange w:id="838" w:author="백형민" w:date="2022-10-02T16:03:00Z">
            <w:rPr>
              <w:rFonts w:ascii="Times" w:hAnsi="Times" w:cs="Times"/>
              <w:color w:val="FF0000"/>
              <w:lang w:val="en-US"/>
            </w:rPr>
          </w:rPrChange>
        </w:rPr>
        <w:t xml:space="preserve">, which is </w:t>
      </w:r>
      <w:r w:rsidR="00B87D1C" w:rsidRPr="00FC13EE">
        <w:rPr>
          <w:color w:val="FF0000"/>
          <w:lang w:val="en-US"/>
          <w:rPrChange w:id="839" w:author="백형민" w:date="2022-10-02T16:03:00Z">
            <w:rPr>
              <w:rFonts w:ascii="Times" w:hAnsi="Times" w:cs="Times"/>
              <w:color w:val="FF0000"/>
              <w:lang w:val="en-US"/>
            </w:rPr>
          </w:rPrChange>
        </w:rPr>
        <w:t xml:space="preserve">the </w:t>
      </w:r>
      <w:del w:id="840" w:author="DANIEL FERNANDEZ ALONSO" w:date="2022-09-06T23:41:00Z">
        <w:r w:rsidR="00B87D1C" w:rsidRPr="00FC13EE" w:rsidDel="00216F66">
          <w:rPr>
            <w:color w:val="FF0000"/>
            <w:lang w:val="en-US"/>
            <w:rPrChange w:id="841" w:author="백형민" w:date="2022-10-02T16:03:00Z">
              <w:rPr>
                <w:rFonts w:ascii="Times" w:hAnsi="Times" w:cs="Times"/>
                <w:color w:val="FF0000"/>
                <w:lang w:val="en-US"/>
              </w:rPr>
            </w:rPrChange>
          </w:rPr>
          <w:delText>desired</w:delText>
        </w:r>
        <w:r w:rsidR="009941E1" w:rsidRPr="00FC13EE" w:rsidDel="00216F66">
          <w:rPr>
            <w:color w:val="FF0000"/>
            <w:lang w:val="en-US"/>
            <w:rPrChange w:id="842" w:author="백형민" w:date="2022-10-02T16:03:00Z">
              <w:rPr>
                <w:rFonts w:ascii="Times" w:hAnsi="Times" w:cs="Times"/>
                <w:color w:val="FF0000"/>
                <w:lang w:val="en-US"/>
              </w:rPr>
            </w:rPrChange>
          </w:rPr>
          <w:delText xml:space="preserve"> </w:delText>
        </w:r>
      </w:del>
      <w:ins w:id="843" w:author="DANIEL FERNANDEZ ALONSO" w:date="2022-09-06T23:41:00Z">
        <w:r w:rsidR="00216F66" w:rsidRPr="00FC13EE">
          <w:rPr>
            <w:color w:val="FF0000"/>
            <w:lang w:val="en-US"/>
            <w:rPrChange w:id="844" w:author="백형민" w:date="2022-10-02T16:03:00Z">
              <w:rPr>
                <w:rFonts w:ascii="Times" w:hAnsi="Times" w:cs="Times"/>
                <w:color w:val="FF0000"/>
                <w:lang w:val="en-US"/>
              </w:rPr>
            </w:rPrChange>
          </w:rPr>
          <w:t xml:space="preserve">expected </w:t>
        </w:r>
      </w:ins>
      <w:r w:rsidR="009941E1" w:rsidRPr="00FC13EE">
        <w:rPr>
          <w:color w:val="FF0000"/>
          <w:lang w:val="en-US"/>
          <w:rPrChange w:id="845" w:author="백형민" w:date="2022-10-02T16:03:00Z">
            <w:rPr>
              <w:rFonts w:ascii="Times" w:hAnsi="Times" w:cs="Times"/>
              <w:color w:val="FF0000"/>
              <w:lang w:val="en-US"/>
            </w:rPr>
          </w:rPrChange>
        </w:rPr>
        <w:t xml:space="preserve">result considering their </w:t>
      </w:r>
      <w:r w:rsidR="00B87D1C" w:rsidRPr="00FC13EE">
        <w:rPr>
          <w:color w:val="FF0000"/>
          <w:lang w:val="en-US"/>
          <w:rPrChange w:id="846" w:author="백형민" w:date="2022-10-02T16:03:00Z">
            <w:rPr>
              <w:rFonts w:ascii="Times" w:hAnsi="Times" w:cs="Times"/>
              <w:color w:val="FF0000"/>
              <w:lang w:val="en-US"/>
            </w:rPr>
          </w:rPrChange>
        </w:rPr>
        <w:t xml:space="preserve">magnetic </w:t>
      </w:r>
      <w:del w:id="847" w:author="DANIEL FERNANDEZ ALONSO" w:date="2022-09-06T23:41:00Z">
        <w:r w:rsidR="009941E1" w:rsidRPr="00FC13EE" w:rsidDel="00216F66">
          <w:rPr>
            <w:color w:val="FF0000"/>
            <w:lang w:val="en-US"/>
            <w:rPrChange w:id="848" w:author="백형민" w:date="2022-10-02T16:03:00Z">
              <w:rPr>
                <w:rFonts w:ascii="Times" w:hAnsi="Times" w:cs="Times"/>
                <w:color w:val="FF0000"/>
                <w:lang w:val="en-US"/>
              </w:rPr>
            </w:rPrChange>
          </w:rPr>
          <w:delText>disposition</w:delText>
        </w:r>
      </w:del>
      <w:ins w:id="849" w:author="DANIEL FERNANDEZ ALONSO" w:date="2022-09-06T23:41:00Z">
        <w:r w:rsidR="00216F66" w:rsidRPr="00FC13EE">
          <w:rPr>
            <w:color w:val="FF0000"/>
            <w:lang w:val="en-US"/>
            <w:rPrChange w:id="850" w:author="백형민" w:date="2022-10-02T16:03:00Z">
              <w:rPr>
                <w:rFonts w:ascii="Times" w:hAnsi="Times" w:cs="Times"/>
                <w:color w:val="FF0000"/>
                <w:lang w:val="en-US"/>
              </w:rPr>
            </w:rPrChange>
          </w:rPr>
          <w:t>properties</w:t>
        </w:r>
      </w:ins>
      <w:r w:rsidRPr="00FC13EE">
        <w:rPr>
          <w:color w:val="FF0000"/>
          <w:lang w:val="en-US"/>
          <w:rPrChange w:id="851" w:author="백형민" w:date="2022-10-02T16:03:00Z">
            <w:rPr>
              <w:rFonts w:ascii="Times" w:hAnsi="Times" w:cs="Times"/>
              <w:color w:val="FF0000"/>
              <w:lang w:val="en-US"/>
            </w:rPr>
          </w:rPrChange>
        </w:rPr>
        <w:t>.</w:t>
      </w:r>
      <w:r w:rsidR="00A71540" w:rsidRPr="00FC13EE">
        <w:rPr>
          <w:color w:val="FF0000"/>
          <w:lang w:val="en-US"/>
          <w:rPrChange w:id="852" w:author="백형민" w:date="2022-10-02T16:03:00Z">
            <w:rPr>
              <w:rFonts w:ascii="Times" w:hAnsi="Times" w:cs="Times"/>
              <w:color w:val="FF0000"/>
              <w:lang w:val="en-US"/>
            </w:rPr>
          </w:rPrChange>
        </w:rPr>
        <w:t xml:space="preserve"> </w:t>
      </w:r>
      <w:r w:rsidR="00B02F5C" w:rsidRPr="00FC13EE">
        <w:rPr>
          <w:color w:val="FF0000"/>
          <w:lang w:val="en-US"/>
          <w:rPrChange w:id="853" w:author="백형민" w:date="2022-10-02T16:03:00Z">
            <w:rPr>
              <w:rFonts w:ascii="Times" w:hAnsi="Times" w:cs="Times"/>
              <w:color w:val="FF0000"/>
              <w:lang w:val="en-US"/>
            </w:rPr>
          </w:rPrChange>
        </w:rPr>
        <w:t xml:space="preserve">According to the ratio between the fundamental flux amplitude and the volume of permanent magnets, Ferrite magnet volume must be around 3/2 times </w:t>
      </w:r>
      <w:r w:rsidR="00E1273A" w:rsidRPr="00FC13EE">
        <w:rPr>
          <w:color w:val="FF0000"/>
          <w:lang w:val="en-US"/>
          <w:rPrChange w:id="854" w:author="백형민" w:date="2022-10-02T16:03:00Z">
            <w:rPr>
              <w:rFonts w:ascii="Times" w:hAnsi="Times" w:cs="Times"/>
              <w:color w:val="FF0000"/>
              <w:lang w:val="en-US"/>
            </w:rPr>
          </w:rPrChange>
        </w:rPr>
        <w:t xml:space="preserve">to achieve the magnetic flux density of </w:t>
      </w:r>
      <w:proofErr w:type="spellStart"/>
      <w:r w:rsidR="00E1273A" w:rsidRPr="00FC13EE">
        <w:rPr>
          <w:color w:val="FF0000"/>
          <w:lang w:val="en-US"/>
          <w:rPrChange w:id="855" w:author="백형민" w:date="2022-10-02T16:03:00Z">
            <w:rPr>
              <w:rFonts w:ascii="Times" w:hAnsi="Times" w:cs="Times"/>
              <w:color w:val="FF0000"/>
              <w:lang w:val="en-US"/>
            </w:rPr>
          </w:rPrChange>
        </w:rPr>
        <w:t>NdFeB</w:t>
      </w:r>
      <w:proofErr w:type="spellEnd"/>
      <w:r w:rsidR="00E1273A" w:rsidRPr="00FC13EE">
        <w:rPr>
          <w:color w:val="FF0000"/>
          <w:lang w:val="en-US"/>
          <w:rPrChange w:id="856" w:author="백형민" w:date="2022-10-02T16:03:00Z">
            <w:rPr>
              <w:rFonts w:ascii="Times" w:hAnsi="Times" w:cs="Times"/>
              <w:color w:val="FF0000"/>
              <w:lang w:val="en-US"/>
            </w:rPr>
          </w:rPrChange>
        </w:rPr>
        <w:t xml:space="preserve"> magnets. Note that the cost function of Fig. </w:t>
      </w:r>
      <w:proofErr w:type="spellStart"/>
      <w:r w:rsidR="00E1273A" w:rsidRPr="00FC13EE">
        <w:rPr>
          <w:color w:val="FF0000"/>
          <w:lang w:val="en-US"/>
          <w:rPrChange w:id="857" w:author="백형민" w:date="2022-10-02T16:03:00Z">
            <w:rPr>
              <w:rFonts w:ascii="Times" w:hAnsi="Times" w:cs="Times"/>
              <w:color w:val="FF0000"/>
              <w:lang w:val="en-US"/>
            </w:rPr>
          </w:rPrChange>
        </w:rPr>
        <w:t>Xd</w:t>
      </w:r>
      <w:proofErr w:type="spellEnd"/>
      <w:r w:rsidR="00E1273A" w:rsidRPr="00FC13EE">
        <w:rPr>
          <w:color w:val="FF0000"/>
          <w:lang w:val="en-US"/>
          <w:rPrChange w:id="858" w:author="백형민" w:date="2022-10-02T16:03:00Z">
            <w:rPr>
              <w:rFonts w:ascii="Times" w:hAnsi="Times" w:cs="Times"/>
              <w:color w:val="FF0000"/>
              <w:lang w:val="en-US"/>
            </w:rPr>
          </w:rPrChange>
        </w:rPr>
        <w:t xml:space="preserve"> represents not the actual cost of the model, but the value of </w:t>
      </w:r>
      <w:r w:rsidR="00877CB7" w:rsidRPr="00FC13EE">
        <w:rPr>
          <w:color w:val="FF0000"/>
          <w:lang w:val="en-US"/>
          <w:rPrChange w:id="859" w:author="백형민" w:date="2022-10-02T16:03:00Z">
            <w:rPr>
              <w:rFonts w:ascii="Times" w:hAnsi="Times" w:cs="Times"/>
              <w:color w:val="FF0000"/>
              <w:lang w:val="en-US"/>
            </w:rPr>
          </w:rPrChange>
        </w:rPr>
        <w:t xml:space="preserve">the </w:t>
      </w:r>
      <w:r w:rsidR="00E1273A" w:rsidRPr="00FC13EE">
        <w:rPr>
          <w:color w:val="FF0000"/>
          <w:lang w:val="en-US"/>
          <w:rPrChange w:id="860" w:author="백형민" w:date="2022-10-02T16:03:00Z">
            <w:rPr>
              <w:rFonts w:ascii="Times" w:hAnsi="Times" w:cs="Times"/>
              <w:color w:val="FF0000"/>
              <w:lang w:val="en-US"/>
            </w:rPr>
          </w:rPrChange>
        </w:rPr>
        <w:t xml:space="preserve">multi-objective function, (13). </w:t>
      </w:r>
      <w:r w:rsidR="00B10A09" w:rsidRPr="00FC13EE">
        <w:rPr>
          <w:color w:val="FF0000"/>
          <w:lang w:val="en-US"/>
          <w:rPrChange w:id="861" w:author="백형민" w:date="2022-10-02T16:03:00Z">
            <w:rPr>
              <w:rFonts w:ascii="Times" w:hAnsi="Times" w:cs="Times"/>
              <w:color w:val="FF0000"/>
              <w:lang w:val="en-US"/>
            </w:rPr>
          </w:rPrChange>
        </w:rPr>
        <w:t xml:space="preserve">Regardless of the objective function and the relatively large volume of the ferrite-based model, </w:t>
      </w:r>
      <w:r w:rsidR="00877CB7" w:rsidRPr="00FC13EE">
        <w:rPr>
          <w:color w:val="FF0000"/>
          <w:lang w:val="en-US"/>
          <w:rPrChange w:id="862" w:author="백형민" w:date="2022-10-02T16:03:00Z">
            <w:rPr>
              <w:rFonts w:ascii="Times" w:hAnsi="Times" w:cs="Times"/>
              <w:color w:val="FF0000"/>
              <w:lang w:val="en-US"/>
            </w:rPr>
          </w:rPrChange>
        </w:rPr>
        <w:t xml:space="preserve">the </w:t>
      </w:r>
      <w:r w:rsidR="00B10A09" w:rsidRPr="00FC13EE">
        <w:rPr>
          <w:color w:val="FF0000"/>
          <w:lang w:val="en-US"/>
          <w:rPrChange w:id="863" w:author="백형민" w:date="2022-10-02T16:03:00Z">
            <w:rPr>
              <w:rFonts w:ascii="Times" w:hAnsi="Times" w:cs="Times"/>
              <w:color w:val="FF0000"/>
              <w:lang w:val="en-US"/>
            </w:rPr>
          </w:rPrChange>
        </w:rPr>
        <w:t>Ferrite magnet will be cheaper than other cases</w:t>
      </w:r>
      <w:r w:rsidR="00877CB7" w:rsidRPr="00FC13EE">
        <w:rPr>
          <w:color w:val="FF0000"/>
          <w:lang w:val="en-US"/>
          <w:rPrChange w:id="864" w:author="백형민" w:date="2022-10-02T16:03:00Z">
            <w:rPr>
              <w:rFonts w:ascii="Times" w:hAnsi="Times" w:cs="Times"/>
              <w:color w:val="FF0000"/>
              <w:lang w:val="en-US"/>
            </w:rPr>
          </w:rPrChange>
        </w:rPr>
        <w:t xml:space="preserve"> due to the </w:t>
      </w:r>
      <w:del w:id="865" w:author="DANIEL FERNANDEZ ALONSO" w:date="2022-09-06T23:42:00Z">
        <w:r w:rsidR="00877CB7" w:rsidRPr="00FC13EE" w:rsidDel="006A4438">
          <w:rPr>
            <w:color w:val="FF0000"/>
            <w:lang w:val="en-US"/>
            <w:rPrChange w:id="866" w:author="백형민" w:date="2022-10-02T16:03:00Z">
              <w:rPr>
                <w:rFonts w:ascii="Times" w:hAnsi="Times" w:cs="Times"/>
                <w:color w:val="FF0000"/>
                <w:lang w:val="en-US"/>
              </w:rPr>
            </w:rPrChange>
          </w:rPr>
          <w:delText xml:space="preserve">smallest </w:delText>
        </w:r>
      </w:del>
      <w:ins w:id="867" w:author="DANIEL FERNANDEZ ALONSO" w:date="2022-09-06T23:42:00Z">
        <w:r w:rsidR="006A4438" w:rsidRPr="00FC13EE">
          <w:rPr>
            <w:color w:val="FF0000"/>
            <w:lang w:val="en-US"/>
            <w:rPrChange w:id="868" w:author="백형민" w:date="2022-10-02T16:03:00Z">
              <w:rPr>
                <w:rFonts w:ascii="Times" w:hAnsi="Times" w:cs="Times"/>
                <w:color w:val="FF0000"/>
                <w:lang w:val="en-US"/>
              </w:rPr>
            </w:rPrChange>
          </w:rPr>
          <w:t xml:space="preserve">reduced </w:t>
        </w:r>
      </w:ins>
      <w:del w:id="869" w:author="DANIEL FERNANDEZ ALONSO" w:date="2022-09-06T23:42:00Z">
        <w:r w:rsidR="00877CB7" w:rsidRPr="00FC13EE" w:rsidDel="006A4438">
          <w:rPr>
            <w:color w:val="FF0000"/>
            <w:lang w:val="en-US"/>
            <w:rPrChange w:id="870" w:author="백형민" w:date="2022-10-02T16:03:00Z">
              <w:rPr>
                <w:rFonts w:ascii="Times" w:hAnsi="Times" w:cs="Times"/>
                <w:color w:val="FF0000"/>
                <w:lang w:val="en-US"/>
              </w:rPr>
            </w:rPrChange>
          </w:rPr>
          <w:delText>manufac</w:delText>
        </w:r>
        <w:r w:rsidR="00877CB7" w:rsidRPr="00FC13EE" w:rsidDel="006A4438">
          <w:rPr>
            <w:color w:val="FF0000"/>
            <w:lang w:val="en-US" w:eastAsia="ko-KR"/>
            <w:rPrChange w:id="871" w:author="백형민" w:date="2022-10-02T16:03:00Z">
              <w:rPr>
                <w:rFonts w:ascii="Times" w:hAnsi="Times" w:cs="Times"/>
                <w:color w:val="FF0000"/>
                <w:lang w:val="en-US" w:eastAsia="ko-KR"/>
              </w:rPr>
            </w:rPrChange>
          </w:rPr>
          <w:delText xml:space="preserve">turing </w:delText>
        </w:r>
      </w:del>
      <w:ins w:id="872" w:author="DANIEL FERNANDEZ ALONSO" w:date="2022-09-06T23:42:00Z">
        <w:r w:rsidR="006A4438" w:rsidRPr="00FC13EE">
          <w:rPr>
            <w:color w:val="FF0000"/>
            <w:lang w:val="en-US"/>
            <w:rPrChange w:id="873" w:author="백형민" w:date="2022-10-02T16:03:00Z">
              <w:rPr>
                <w:rFonts w:ascii="Times" w:hAnsi="Times" w:cs="Times"/>
                <w:color w:val="FF0000"/>
                <w:lang w:val="en-US"/>
              </w:rPr>
            </w:rPrChange>
          </w:rPr>
          <w:t>material</w:t>
        </w:r>
        <w:r w:rsidR="006A4438" w:rsidRPr="00FC13EE">
          <w:rPr>
            <w:color w:val="FF0000"/>
            <w:lang w:val="en-US" w:eastAsia="ko-KR"/>
            <w:rPrChange w:id="874" w:author="백형민" w:date="2022-10-02T16:03:00Z">
              <w:rPr>
                <w:rFonts w:ascii="Times" w:hAnsi="Times" w:cs="Times"/>
                <w:color w:val="FF0000"/>
                <w:lang w:val="en-US" w:eastAsia="ko-KR"/>
              </w:rPr>
            </w:rPrChange>
          </w:rPr>
          <w:t xml:space="preserve"> </w:t>
        </w:r>
      </w:ins>
      <w:r w:rsidR="00877CB7" w:rsidRPr="00FC13EE">
        <w:rPr>
          <w:color w:val="FF0000"/>
          <w:lang w:val="en-US" w:eastAsia="ko-KR"/>
          <w:rPrChange w:id="875" w:author="백형민" w:date="2022-10-02T16:03:00Z">
            <w:rPr>
              <w:rFonts w:ascii="Times" w:hAnsi="Times" w:cs="Times"/>
              <w:color w:val="FF0000"/>
              <w:lang w:val="en-US" w:eastAsia="ko-KR"/>
            </w:rPr>
          </w:rPrChange>
        </w:rPr>
        <w:t>cost.</w:t>
      </w:r>
    </w:p>
    <w:p w14:paraId="3618E748" w14:textId="6498E7BC" w:rsidR="002E4FBA" w:rsidRDefault="002E4FBA" w:rsidP="005725F5">
      <w:pPr>
        <w:pStyle w:val="a4"/>
        <w:ind w:firstLine="0pt"/>
        <w:rPr>
          <w:rFonts w:ascii="Times" w:hAnsi="Times" w:cs="Times"/>
          <w:lang w:val="en-US"/>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81"/>
        <w:gridCol w:w="4475"/>
      </w:tblGrid>
      <w:tr w:rsidR="00592057" w14:paraId="7FBFF976" w14:textId="77777777" w:rsidTr="005C6C74">
        <w:trPr>
          <w:trHeight w:val="1473"/>
        </w:trPr>
        <w:tc>
          <w:tcPr>
            <w:tcW w:w="19.05pt" w:type="dxa"/>
          </w:tcPr>
          <w:p w14:paraId="0FC5D1C0" w14:textId="084248C8" w:rsidR="00592057" w:rsidRPr="001F47AA" w:rsidRDefault="00592057" w:rsidP="00344DA6">
            <w:pPr>
              <w:pStyle w:val="a4"/>
              <w:ind w:firstLine="0pt"/>
              <w:jc w:val="start"/>
              <w:rPr>
                <w:sz w:val="16"/>
                <w:szCs w:val="16"/>
                <w:lang w:val="en-US"/>
              </w:rPr>
            </w:pPr>
            <w:r w:rsidRPr="001F47AA">
              <w:rPr>
                <w:sz w:val="16"/>
                <w:szCs w:val="16"/>
                <w:lang w:val="en-US"/>
              </w:rPr>
              <w:t>a)</w:t>
            </w:r>
          </w:p>
        </w:tc>
        <w:tc>
          <w:tcPr>
            <w:tcW w:w="223.75pt" w:type="dxa"/>
          </w:tcPr>
          <w:p w14:paraId="330C73B7" w14:textId="78734723" w:rsidR="00592057" w:rsidRDefault="00AF7249" w:rsidP="003B5AD1">
            <w:pPr>
              <w:pStyle w:val="a4"/>
              <w:ind w:firstLine="0pt"/>
              <w:jc w:val="center"/>
              <w:rPr>
                <w:lang w:val="en-US"/>
              </w:rPr>
            </w:pPr>
            <w:r>
              <w:rPr>
                <w:rFonts w:eastAsiaTheme="minorHAnsi"/>
                <w:noProof/>
                <w:lang w:eastAsia="en-US"/>
              </w:rPr>
              <mc:AlternateContent>
                <mc:Choice Requires="v">
                  <w:object w:dxaOrig="216pt" w:dyaOrig="215.75pt" w14:anchorId="6591AAF6">
                    <v:shape id="_x0000_i1027" type="#_x0000_t75" alt="" style="width:149.95pt;height:77.3pt;mso-width-percent:0;mso-height-percent:0;mso-width-percent:0;mso-height-percent:0" o:ole="">
                      <v:imagedata r:id="rId38" o:title="" cropbottom="32486f"/>
                    </v:shape>
                    <o:OLEObject Type="Embed" ProgID="PBrush" ShapeID="_x0000_i1027" DrawAspect="Content" ObjectID="_1726232470" r:id="rId39"/>
                  </w:object>
                </mc:Choice>
                <mc:Fallback>
                  <w:object>
                    <w:drawing>
                      <wp:inline distT="0" distB="0" distL="0" distR="0" wp14:anchorId="2AAAF633" wp14:editId="36B306FE">
                        <wp:extent cx="1904365" cy="981710"/>
                        <wp:effectExtent l="0" t="0" r="635" b="0"/>
                        <wp:docPr id="3" name="그림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a:extLst>
                                    <a:ext uri="{837473B0-CC2E-450a-ABE3-18F120FF3D37}">
                                      <a15:objectPr xmlns:a15="http://schemas.microsoft.com/office/drawing/2012/main" objectId="_1726232470" isActiveX="0" linkType=""/>
                                    </a:ext>
                                  </a:extLst>
                                </pic:cNvPicPr>
                              </pic:nvPicPr>
                              <pic:blipFill>
                                <a:blip r:embed="rId40">
                                  <a:extLst>
                                    <a:ext uri="{28A0092B-C50C-407E-A947-70E740481C1C}">
                                      <a14:useLocalDpi xmlns:a14="http://schemas.microsoft.com/office/drawing/2010/main" val="0"/>
                                    </a:ext>
                                  </a:extLst>
                                </a:blip>
                                <a:srcRect b="49.57%"/>
                                <a:stretch>
                                  <a:fillRect/>
                                </a:stretch>
                              </pic:blipFill>
                              <pic:spPr bwMode="auto">
                                <a:xfrm>
                                  <a:off x="0" y="0"/>
                                  <a:ext cx="1904365" cy="981710"/>
                                </a:xfrm>
                                <a:prstGeom prst="rect">
                                  <a:avLst/>
                                </a:prstGeom>
                                <a:noFill/>
                                <a:ln>
                                  <a:noFill/>
                                </a:ln>
                              </pic:spPr>
                            </pic:pic>
                          </a:graphicData>
                        </a:graphic>
                      </wp:inline>
                    </w:drawing>
                    <w:objectEmbed w:drawAspect="content" r:id="rId39" w:progId="PBrush" w:shapeId="3" w:fieldCodes=""/>
                  </w:object>
                </mc:Fallback>
              </mc:AlternateContent>
            </w:r>
          </w:p>
        </w:tc>
      </w:tr>
      <w:tr w:rsidR="00592057" w14:paraId="47EF6857" w14:textId="77777777" w:rsidTr="005C6C74">
        <w:tc>
          <w:tcPr>
            <w:tcW w:w="19.05pt" w:type="dxa"/>
          </w:tcPr>
          <w:p w14:paraId="02D216BC" w14:textId="6FB4EBE5" w:rsidR="00592057" w:rsidRPr="001F47AA" w:rsidRDefault="00592057" w:rsidP="00344DA6">
            <w:pPr>
              <w:pStyle w:val="a4"/>
              <w:ind w:firstLine="0pt"/>
              <w:jc w:val="start"/>
              <w:rPr>
                <w:sz w:val="16"/>
                <w:szCs w:val="16"/>
                <w:lang w:val="en-US"/>
              </w:rPr>
            </w:pPr>
            <w:r w:rsidRPr="001F47AA">
              <w:rPr>
                <w:sz w:val="16"/>
                <w:szCs w:val="16"/>
                <w:lang w:val="en-US"/>
              </w:rPr>
              <w:t>b)</w:t>
            </w:r>
          </w:p>
        </w:tc>
        <w:tc>
          <w:tcPr>
            <w:tcW w:w="223.75pt" w:type="dxa"/>
          </w:tcPr>
          <w:p w14:paraId="50BEEF4E" w14:textId="0516091E" w:rsidR="00592057" w:rsidRDefault="00AF7249" w:rsidP="003B5AD1">
            <w:pPr>
              <w:pStyle w:val="a4"/>
              <w:ind w:firstLine="0pt"/>
              <w:jc w:val="center"/>
              <w:rPr>
                <w:lang w:val="en-US"/>
              </w:rPr>
            </w:pPr>
            <w:r>
              <w:rPr>
                <w:rFonts w:eastAsiaTheme="minorHAnsi"/>
                <w:noProof/>
                <w:lang w:eastAsia="en-US"/>
              </w:rPr>
              <mc:AlternateContent>
                <mc:Choice Requires="v">
                  <w:object w:dxaOrig="772.50pt" w:dyaOrig="773pt" w14:anchorId="3F8E3B36">
                    <v:shape id="_x0000_i1026" type="#_x0000_t75" alt="" style="width:151.95pt;height:75.95pt;mso-width-percent:0;mso-height-percent:0;mso-width-percent:0;mso-height-percent:0" o:ole="">
                      <v:imagedata r:id="rId41" o:title="" cropbottom="32779f"/>
                    </v:shape>
                    <o:OLEObject Type="Embed" ProgID="PBrush" ShapeID="_x0000_i1026" DrawAspect="Content" ObjectID="_1726232471" r:id="rId42"/>
                  </w:object>
                </mc:Choice>
                <mc:Fallback>
                  <w:object>
                    <w:drawing>
                      <wp:inline distT="0" distB="0" distL="0" distR="0" wp14:anchorId="3084F80E" wp14:editId="171CFC9D">
                        <wp:extent cx="1929765" cy="964565"/>
                        <wp:effectExtent l="0" t="0" r="635" b="635"/>
                        <wp:docPr id="2" name="그림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a:extLst>
                                    <a:ext uri="{837473B0-CC2E-450a-ABE3-18F120FF3D37}">
                                      <a15:objectPr xmlns:a15="http://schemas.microsoft.com/office/drawing/2012/main" objectId="_1726232471" isActiveX="0" linkType=""/>
                                    </a:ext>
                                  </a:extLst>
                                </pic:cNvPicPr>
                              </pic:nvPicPr>
                              <pic:blipFill>
                                <a:blip r:embed="rId43">
                                  <a:extLst>
                                    <a:ext uri="{28A0092B-C50C-407E-A947-70E740481C1C}">
                                      <a14:useLocalDpi xmlns:a14="http://schemas.microsoft.com/office/drawing/2010/main" val="0"/>
                                    </a:ext>
                                  </a:extLst>
                                </a:blip>
                                <a:srcRect b="50.017%"/>
                                <a:stretch>
                                  <a:fillRect/>
                                </a:stretch>
                              </pic:blipFill>
                              <pic:spPr bwMode="auto">
                                <a:xfrm>
                                  <a:off x="0" y="0"/>
                                  <a:ext cx="1929765" cy="964565"/>
                                </a:xfrm>
                                <a:prstGeom prst="rect">
                                  <a:avLst/>
                                </a:prstGeom>
                                <a:noFill/>
                                <a:ln>
                                  <a:noFill/>
                                </a:ln>
                              </pic:spPr>
                            </pic:pic>
                          </a:graphicData>
                        </a:graphic>
                      </wp:inline>
                    </w:drawing>
                    <w:objectEmbed w:drawAspect="content" r:id="rId42" w:progId="PBrush" w:shapeId="2" w:fieldCodes=""/>
                  </w:object>
                </mc:Fallback>
              </mc:AlternateContent>
            </w:r>
          </w:p>
        </w:tc>
      </w:tr>
      <w:tr w:rsidR="00592057" w14:paraId="5097E020" w14:textId="77777777" w:rsidTr="005C6C74">
        <w:tc>
          <w:tcPr>
            <w:tcW w:w="19.05pt" w:type="dxa"/>
          </w:tcPr>
          <w:p w14:paraId="4682BCC1" w14:textId="1BBE7160" w:rsidR="00592057" w:rsidRPr="001F47AA" w:rsidRDefault="00592057" w:rsidP="00344DA6">
            <w:pPr>
              <w:pStyle w:val="a4"/>
              <w:ind w:firstLine="0pt"/>
              <w:jc w:val="start"/>
              <w:rPr>
                <w:sz w:val="16"/>
                <w:szCs w:val="16"/>
                <w:lang w:val="en-US"/>
              </w:rPr>
            </w:pPr>
            <w:r w:rsidRPr="001F47AA">
              <w:rPr>
                <w:sz w:val="16"/>
                <w:szCs w:val="16"/>
                <w:lang w:val="en-US"/>
              </w:rPr>
              <w:t>c)</w:t>
            </w:r>
          </w:p>
        </w:tc>
        <w:tc>
          <w:tcPr>
            <w:tcW w:w="223.75pt" w:type="dxa"/>
          </w:tcPr>
          <w:p w14:paraId="20900837" w14:textId="333B8671" w:rsidR="00592057" w:rsidRDefault="00AF7249" w:rsidP="003B5AD1">
            <w:pPr>
              <w:pStyle w:val="a4"/>
              <w:ind w:firstLine="0pt"/>
              <w:jc w:val="center"/>
              <w:rPr>
                <w:lang w:val="en-US"/>
              </w:rPr>
            </w:pPr>
            <w:r>
              <w:rPr>
                <w:rFonts w:eastAsiaTheme="minorHAnsi"/>
                <w:noProof/>
                <w:lang w:eastAsia="en-US"/>
              </w:rPr>
              <mc:AlternateContent>
                <mc:Choice Requires="v">
                  <w:object w:dxaOrig="813pt" w:dyaOrig="813pt" w14:anchorId="715357A9">
                    <v:shape id="_x0000_i1025" type="#_x0000_t75" alt="" style="width:150.6pt;height:74.65pt;mso-width-percent:0;mso-height-percent:0;mso-width-percent:0;mso-height-percent:0" o:ole="">
                      <v:imagedata r:id="rId44" o:title="" cropbottom="32921f"/>
                    </v:shape>
                    <o:OLEObject Type="Embed" ProgID="PBrush" ShapeID="_x0000_i1025" DrawAspect="Content" ObjectID="_1726232472" r:id="rId45"/>
                  </w:object>
                </mc:Choice>
                <mc:Fallback>
                  <w:object>
                    <w:drawing>
                      <wp:inline distT="0" distB="0" distL="0" distR="0" wp14:anchorId="4213AD9F" wp14:editId="67A72319">
                        <wp:extent cx="1912620" cy="948055"/>
                        <wp:effectExtent l="0" t="0" r="5080" b="4445"/>
                        <wp:docPr id="1" name="그림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a:extLst>
                                    <a:ext uri="{837473B0-CC2E-450a-ABE3-18F120FF3D37}">
                                      <a15:objectPr xmlns:a15="http://schemas.microsoft.com/office/drawing/2012/main" objectId="_1726232472" isActiveX="0" linkType=""/>
                                    </a:ext>
                                  </a:extLst>
                                </pic:cNvPicPr>
                              </pic:nvPicPr>
                              <pic:blipFill>
                                <a:blip r:embed="rId46">
                                  <a:extLst>
                                    <a:ext uri="{28A0092B-C50C-407E-A947-70E740481C1C}">
                                      <a14:useLocalDpi xmlns:a14="http://schemas.microsoft.com/office/drawing/2010/main" val="0"/>
                                    </a:ext>
                                  </a:extLst>
                                </a:blip>
                                <a:srcRect b="50.233%"/>
                                <a:stretch>
                                  <a:fillRect/>
                                </a:stretch>
                              </pic:blipFill>
                              <pic:spPr bwMode="auto">
                                <a:xfrm>
                                  <a:off x="0" y="0"/>
                                  <a:ext cx="1912620" cy="948055"/>
                                </a:xfrm>
                                <a:prstGeom prst="rect">
                                  <a:avLst/>
                                </a:prstGeom>
                                <a:noFill/>
                                <a:ln>
                                  <a:noFill/>
                                </a:ln>
                              </pic:spPr>
                            </pic:pic>
                          </a:graphicData>
                        </a:graphic>
                      </wp:inline>
                    </w:drawing>
                    <w:objectEmbed w:drawAspect="content" r:id="rId45" w:progId="PBrush" w:shapeId="1" w:fieldCodes=""/>
                  </w:object>
                </mc:Fallback>
              </mc:AlternateContent>
            </w:r>
          </w:p>
        </w:tc>
      </w:tr>
      <w:tr w:rsidR="00760F3E" w14:paraId="67FEC514" w14:textId="77777777" w:rsidTr="005C6C74">
        <w:tc>
          <w:tcPr>
            <w:tcW w:w="242.80pt" w:type="dxa"/>
            <w:gridSpan w:val="2"/>
          </w:tcPr>
          <w:p w14:paraId="165F7B02" w14:textId="26656F8E" w:rsidR="00760F3E" w:rsidRPr="00CA3FFB" w:rsidRDefault="00760F3E" w:rsidP="005725F5">
            <w:pPr>
              <w:pStyle w:val="a4"/>
              <w:ind w:firstLine="0pt"/>
              <w:rPr>
                <w:lang w:val="en-US"/>
              </w:rPr>
            </w:pPr>
            <w:r w:rsidRPr="00CA3FFB">
              <w:rPr>
                <w:sz w:val="16"/>
                <w:szCs w:val="16"/>
                <w:lang w:val="en-US"/>
                <w:rPrChange w:id="876" w:author="백형민" w:date="2022-10-02T16:04:00Z">
                  <w:rPr>
                    <w:rFonts w:ascii="Times" w:hAnsi="Times" w:cs="Times"/>
                    <w:sz w:val="16"/>
                    <w:szCs w:val="16"/>
                    <w:lang w:val="en-US"/>
                  </w:rPr>
                </w:rPrChange>
              </w:rPr>
              <w:t xml:space="preserve">Fig. </w:t>
            </w:r>
            <w:ins w:id="877" w:author="백형민" w:date="2022-10-01T14:09:00Z">
              <w:r w:rsidR="00D5152A" w:rsidRPr="00CA3FFB">
                <w:rPr>
                  <w:sz w:val="16"/>
                  <w:szCs w:val="16"/>
                  <w:lang w:val="en-US"/>
                  <w:rPrChange w:id="878" w:author="백형민" w:date="2022-10-02T16:04:00Z">
                    <w:rPr>
                      <w:rFonts w:ascii="Times" w:hAnsi="Times" w:cs="Times"/>
                      <w:sz w:val="16"/>
                      <w:szCs w:val="16"/>
                      <w:lang w:val="en-US"/>
                    </w:rPr>
                  </w:rPrChange>
                </w:rPr>
                <w:t>6</w:t>
              </w:r>
            </w:ins>
            <w:del w:id="879" w:author="백형민" w:date="2022-10-01T14:09:00Z">
              <w:r w:rsidRPr="00CA3FFB" w:rsidDel="00D5152A">
                <w:rPr>
                  <w:sz w:val="16"/>
                  <w:szCs w:val="16"/>
                  <w:lang w:val="en-US"/>
                  <w:rPrChange w:id="880" w:author="백형민" w:date="2022-10-02T16:04:00Z">
                    <w:rPr>
                      <w:rFonts w:ascii="Times" w:hAnsi="Times" w:cs="Times"/>
                      <w:sz w:val="16"/>
                      <w:szCs w:val="16"/>
                      <w:lang w:val="en-US"/>
                    </w:rPr>
                  </w:rPrChange>
                </w:rPr>
                <w:delText>5</w:delText>
              </w:r>
            </w:del>
            <w:r w:rsidRPr="00CA3FFB">
              <w:rPr>
                <w:sz w:val="16"/>
                <w:szCs w:val="16"/>
                <w:lang w:val="en-US"/>
                <w:rPrChange w:id="881" w:author="백형민" w:date="2022-10-02T16:04:00Z">
                  <w:rPr>
                    <w:rFonts w:ascii="Times" w:hAnsi="Times" w:cs="Times"/>
                    <w:sz w:val="16"/>
                    <w:szCs w:val="16"/>
                    <w:lang w:val="en-US"/>
                  </w:rPr>
                </w:rPrChange>
              </w:rPr>
              <w:t xml:space="preserve">. Flux lines distribution for the optimized magnetic resolver design equipping a) Sintered </w:t>
            </w:r>
            <w:proofErr w:type="spellStart"/>
            <w:r w:rsidRPr="00CA3FFB">
              <w:rPr>
                <w:sz w:val="16"/>
                <w:szCs w:val="16"/>
                <w:lang w:val="en-US"/>
                <w:rPrChange w:id="882" w:author="백형민" w:date="2022-10-02T16:04:00Z">
                  <w:rPr>
                    <w:rFonts w:ascii="Times" w:hAnsi="Times" w:cs="Times"/>
                    <w:sz w:val="16"/>
                    <w:szCs w:val="16"/>
                    <w:lang w:val="en-US"/>
                  </w:rPr>
                </w:rPrChange>
              </w:rPr>
              <w:t>NdFeB</w:t>
            </w:r>
            <w:proofErr w:type="spellEnd"/>
            <w:r w:rsidRPr="00CA3FFB">
              <w:rPr>
                <w:sz w:val="16"/>
                <w:szCs w:val="16"/>
                <w:lang w:val="en-US"/>
                <w:rPrChange w:id="883" w:author="백형민" w:date="2022-10-02T16:04:00Z">
                  <w:rPr>
                    <w:rFonts w:ascii="Times" w:hAnsi="Times" w:cs="Times"/>
                    <w:sz w:val="16"/>
                    <w:szCs w:val="16"/>
                    <w:lang w:val="en-US"/>
                  </w:rPr>
                </w:rPrChange>
              </w:rPr>
              <w:t xml:space="preserve"> magnets, b) Bonde</w:t>
            </w:r>
            <w:r w:rsidR="00B87D1C" w:rsidRPr="00CA3FFB">
              <w:rPr>
                <w:sz w:val="16"/>
                <w:szCs w:val="16"/>
                <w:lang w:val="en-US"/>
                <w:rPrChange w:id="884" w:author="백형민" w:date="2022-10-02T16:04:00Z">
                  <w:rPr>
                    <w:rFonts w:ascii="Times" w:hAnsi="Times" w:cs="Times"/>
                    <w:sz w:val="16"/>
                    <w:szCs w:val="16"/>
                    <w:lang w:val="en-US"/>
                  </w:rPr>
                </w:rPrChange>
              </w:rPr>
              <w:t>d</w:t>
            </w:r>
            <w:r w:rsidRPr="00CA3FFB">
              <w:rPr>
                <w:sz w:val="16"/>
                <w:szCs w:val="16"/>
                <w:lang w:val="en-US"/>
                <w:rPrChange w:id="885" w:author="백형민" w:date="2022-10-02T16:04:00Z">
                  <w:rPr>
                    <w:rFonts w:ascii="Times" w:hAnsi="Times" w:cs="Times"/>
                    <w:sz w:val="16"/>
                    <w:szCs w:val="16"/>
                    <w:lang w:val="en-US"/>
                  </w:rPr>
                </w:rPrChange>
              </w:rPr>
              <w:t xml:space="preserve"> </w:t>
            </w:r>
            <w:proofErr w:type="spellStart"/>
            <w:r w:rsidRPr="00CA3FFB">
              <w:rPr>
                <w:sz w:val="16"/>
                <w:szCs w:val="16"/>
                <w:lang w:val="en-US"/>
                <w:rPrChange w:id="886" w:author="백형민" w:date="2022-10-02T16:04:00Z">
                  <w:rPr>
                    <w:rFonts w:ascii="Times" w:hAnsi="Times" w:cs="Times"/>
                    <w:sz w:val="16"/>
                    <w:szCs w:val="16"/>
                    <w:lang w:val="en-US"/>
                  </w:rPr>
                </w:rPrChange>
              </w:rPr>
              <w:t>NdFeB</w:t>
            </w:r>
            <w:proofErr w:type="spellEnd"/>
            <w:r w:rsidRPr="00CA3FFB">
              <w:rPr>
                <w:sz w:val="16"/>
                <w:szCs w:val="16"/>
                <w:lang w:val="en-US"/>
                <w:rPrChange w:id="887" w:author="백형민" w:date="2022-10-02T16:04:00Z">
                  <w:rPr>
                    <w:rFonts w:ascii="Times" w:hAnsi="Times" w:cs="Times"/>
                    <w:sz w:val="16"/>
                    <w:szCs w:val="16"/>
                    <w:lang w:val="en-US"/>
                  </w:rPr>
                </w:rPrChange>
              </w:rPr>
              <w:t xml:space="preserve"> magnets</w:t>
            </w:r>
            <w:r w:rsidR="009F40A6" w:rsidRPr="00CA3FFB">
              <w:rPr>
                <w:sz w:val="16"/>
                <w:szCs w:val="16"/>
                <w:lang w:val="en-US"/>
                <w:rPrChange w:id="888" w:author="백형민" w:date="2022-10-02T16:04:00Z">
                  <w:rPr>
                    <w:rFonts w:ascii="Times" w:hAnsi="Times" w:cs="Times"/>
                    <w:sz w:val="16"/>
                    <w:szCs w:val="16"/>
                    <w:lang w:val="en-US"/>
                  </w:rPr>
                </w:rPrChange>
              </w:rPr>
              <w:t>,</w:t>
            </w:r>
            <w:r w:rsidRPr="00CA3FFB">
              <w:rPr>
                <w:sz w:val="16"/>
                <w:szCs w:val="16"/>
                <w:lang w:val="en-US"/>
                <w:rPrChange w:id="889" w:author="백형민" w:date="2022-10-02T16:04:00Z">
                  <w:rPr>
                    <w:rFonts w:ascii="Times" w:hAnsi="Times" w:cs="Times"/>
                    <w:sz w:val="16"/>
                    <w:szCs w:val="16"/>
                    <w:lang w:val="en-US"/>
                  </w:rPr>
                </w:rPrChange>
              </w:rPr>
              <w:t xml:space="preserve"> and c) Ferrite magnets. Blue (</w:t>
            </w:r>
            <w:r w:rsidRPr="00CA3FFB">
              <w:rPr>
                <w:color w:val="0000FF"/>
                <w:sz w:val="16"/>
                <w:szCs w:val="16"/>
                <w:lang w:val="en-US"/>
                <w:rPrChange w:id="890" w:author="백형민" w:date="2022-10-02T16:04:00Z">
                  <w:rPr>
                    <w:rFonts w:ascii="Times" w:hAnsi="Times" w:cs="Times"/>
                    <w:color w:val="0000FF"/>
                    <w:sz w:val="16"/>
                    <w:szCs w:val="16"/>
                    <w:lang w:val="en-US"/>
                  </w:rPr>
                </w:rPrChange>
              </w:rPr>
              <w:t>•</w:t>
            </w:r>
            <w:r w:rsidRPr="00CA3FFB">
              <w:rPr>
                <w:sz w:val="16"/>
                <w:szCs w:val="16"/>
                <w:lang w:val="en-US"/>
                <w:rPrChange w:id="891" w:author="백형민" w:date="2022-10-02T16:04:00Z">
                  <w:rPr>
                    <w:rFonts w:ascii="Times" w:hAnsi="Times" w:cs="Times"/>
                    <w:sz w:val="16"/>
                    <w:szCs w:val="16"/>
                    <w:lang w:val="en-US"/>
                  </w:rPr>
                </w:rPrChange>
              </w:rPr>
              <w:t>) and red (</w:t>
            </w:r>
            <w:r w:rsidRPr="00CA3FFB">
              <w:rPr>
                <w:color w:val="FF0000"/>
                <w:sz w:val="16"/>
                <w:szCs w:val="16"/>
                <w:lang w:val="en-US"/>
                <w:rPrChange w:id="892" w:author="백형민" w:date="2022-10-02T16:04:00Z">
                  <w:rPr>
                    <w:rFonts w:ascii="Times" w:hAnsi="Times" w:cs="Times"/>
                    <w:color w:val="FF0000"/>
                    <w:sz w:val="16"/>
                    <w:szCs w:val="16"/>
                    <w:lang w:val="en-US"/>
                  </w:rPr>
                </w:rPrChange>
              </w:rPr>
              <w:t>•</w:t>
            </w:r>
            <w:r w:rsidRPr="00CA3FFB">
              <w:rPr>
                <w:sz w:val="16"/>
                <w:szCs w:val="16"/>
                <w:lang w:val="en-US"/>
                <w:rPrChange w:id="893" w:author="백형민" w:date="2022-10-02T16:04:00Z">
                  <w:rPr>
                    <w:rFonts w:ascii="Times" w:hAnsi="Times" w:cs="Times"/>
                    <w:sz w:val="16"/>
                    <w:szCs w:val="16"/>
                    <w:lang w:val="en-US"/>
                  </w:rPr>
                </w:rPrChange>
              </w:rPr>
              <w:t xml:space="preserve">) spots represent the </w:t>
            </w:r>
            <w:proofErr w:type="spellStart"/>
            <w:r w:rsidRPr="00CA3FFB">
              <w:rPr>
                <w:sz w:val="16"/>
                <w:szCs w:val="16"/>
                <w:lang w:val="en-US"/>
                <w:rPrChange w:id="894" w:author="백형민" w:date="2022-10-02T16:04:00Z">
                  <w:rPr>
                    <w:rFonts w:ascii="Times" w:hAnsi="Times" w:cs="Times"/>
                    <w:sz w:val="16"/>
                    <w:szCs w:val="16"/>
                    <w:lang w:val="en-US"/>
                  </w:rPr>
                </w:rPrChange>
              </w:rPr>
              <w:t>Hall</w:t>
            </w:r>
            <w:r w:rsidRPr="00CA3FFB">
              <w:rPr>
                <w:sz w:val="16"/>
                <w:szCs w:val="16"/>
                <w:vertAlign w:val="subscript"/>
                <w:lang w:val="en-US"/>
                <w:rPrChange w:id="895" w:author="백형민" w:date="2022-10-02T16:04:00Z">
                  <w:rPr>
                    <w:rFonts w:ascii="Times" w:hAnsi="Times" w:cs="Times"/>
                    <w:sz w:val="16"/>
                    <w:szCs w:val="16"/>
                    <w:vertAlign w:val="subscript"/>
                    <w:lang w:val="en-US"/>
                  </w:rPr>
                </w:rPrChange>
              </w:rPr>
              <w:t>C</w:t>
            </w:r>
            <w:proofErr w:type="spellEnd"/>
            <w:r w:rsidRPr="00CA3FFB">
              <w:rPr>
                <w:sz w:val="16"/>
                <w:szCs w:val="16"/>
                <w:lang w:val="en-US"/>
                <w:rPrChange w:id="896" w:author="백형민" w:date="2022-10-02T16:04:00Z">
                  <w:rPr>
                    <w:rFonts w:ascii="Times" w:hAnsi="Times" w:cs="Times"/>
                    <w:sz w:val="16"/>
                    <w:szCs w:val="16"/>
                    <w:lang w:val="en-US"/>
                  </w:rPr>
                </w:rPrChange>
              </w:rPr>
              <w:t xml:space="preserve"> and </w:t>
            </w:r>
            <w:proofErr w:type="spellStart"/>
            <w:r w:rsidRPr="00CA3FFB">
              <w:rPr>
                <w:sz w:val="16"/>
                <w:szCs w:val="16"/>
                <w:lang w:val="en-US"/>
                <w:rPrChange w:id="897" w:author="백형민" w:date="2022-10-02T16:04:00Z">
                  <w:rPr>
                    <w:rFonts w:ascii="Times" w:hAnsi="Times" w:cs="Times"/>
                    <w:sz w:val="16"/>
                    <w:szCs w:val="16"/>
                    <w:lang w:val="en-US"/>
                  </w:rPr>
                </w:rPrChange>
              </w:rPr>
              <w:t>Hall</w:t>
            </w:r>
            <w:r w:rsidRPr="00CA3FFB">
              <w:rPr>
                <w:sz w:val="16"/>
                <w:szCs w:val="16"/>
                <w:vertAlign w:val="subscript"/>
                <w:lang w:val="en-US"/>
                <w:rPrChange w:id="898" w:author="백형민" w:date="2022-10-02T16:04:00Z">
                  <w:rPr>
                    <w:rFonts w:ascii="Times" w:hAnsi="Times" w:cs="Times"/>
                    <w:sz w:val="16"/>
                    <w:szCs w:val="16"/>
                    <w:vertAlign w:val="subscript"/>
                    <w:lang w:val="en-US"/>
                  </w:rPr>
                </w:rPrChange>
              </w:rPr>
              <w:t>S</w:t>
            </w:r>
            <w:proofErr w:type="spellEnd"/>
            <w:r w:rsidRPr="00CA3FFB">
              <w:rPr>
                <w:sz w:val="16"/>
                <w:szCs w:val="16"/>
                <w:lang w:val="en-US"/>
                <w:rPrChange w:id="899" w:author="백형민" w:date="2022-10-02T16:04:00Z">
                  <w:rPr>
                    <w:rFonts w:ascii="Times" w:hAnsi="Times" w:cs="Times"/>
                    <w:sz w:val="16"/>
                    <w:szCs w:val="16"/>
                    <w:lang w:val="en-US"/>
                  </w:rPr>
                </w:rPrChange>
              </w:rPr>
              <w:t xml:space="preserve"> sensors.</w:t>
            </w:r>
          </w:p>
        </w:tc>
      </w:tr>
    </w:tbl>
    <w:p w14:paraId="0B8C5A39" w14:textId="0C73D6E4" w:rsidR="00215487" w:rsidRPr="005725F5" w:rsidRDefault="00274C75" w:rsidP="001C1BD3">
      <w:pPr>
        <w:pStyle w:val="tablehead"/>
        <w:tabs>
          <w:tab w:val="clear" w:pos="54pt"/>
          <w:tab w:val="num" w:pos="42.55pt"/>
        </w:tabs>
      </w:pPr>
      <w:r>
        <w:t>Optimization Results Of The Magnetic Resolver</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22"/>
        <w:gridCol w:w="1134"/>
        <w:gridCol w:w="1127"/>
        <w:gridCol w:w="1137"/>
      </w:tblGrid>
      <w:tr w:rsidR="001E387A" w:rsidRPr="005725F5" w14:paraId="4E090356" w14:textId="77777777" w:rsidTr="00FB79EA">
        <w:trPr>
          <w:cantSplit/>
          <w:trHeight w:val="240"/>
          <w:tblHeader/>
          <w:jc w:val="center"/>
        </w:trPr>
        <w:tc>
          <w:tcPr>
            <w:tcW w:w="71.10pt" w:type="dxa"/>
            <w:vMerge w:val="restart"/>
            <w:vAlign w:val="center"/>
          </w:tcPr>
          <w:p w14:paraId="226DEBB0" w14:textId="183AC1D7" w:rsidR="001E387A" w:rsidRPr="00E3231A" w:rsidRDefault="001E387A" w:rsidP="00A36EDF">
            <w:pPr>
              <w:pStyle w:val="tablecolsubhead"/>
              <w:rPr>
                <w:color w:val="FF0000"/>
              </w:rPr>
            </w:pPr>
          </w:p>
        </w:tc>
        <w:tc>
          <w:tcPr>
            <w:tcW w:w="169.90pt" w:type="dxa"/>
            <w:gridSpan w:val="3"/>
          </w:tcPr>
          <w:p w14:paraId="6DF79481" w14:textId="73637FD4" w:rsidR="001E387A" w:rsidRPr="00E3231A" w:rsidRDefault="001E387A" w:rsidP="00A36EDF">
            <w:pPr>
              <w:pStyle w:val="tablecolsubhead"/>
              <w:rPr>
                <w:color w:val="FF0000"/>
              </w:rPr>
            </w:pPr>
            <w:r w:rsidRPr="00E3231A">
              <w:rPr>
                <w:color w:val="FF0000"/>
              </w:rPr>
              <w:t>PM Material</w:t>
            </w:r>
            <w:r>
              <w:rPr>
                <w:color w:val="FF0000"/>
              </w:rPr>
              <w:t xml:space="preserve"> Types</w:t>
            </w:r>
          </w:p>
        </w:tc>
      </w:tr>
      <w:tr w:rsidR="001E387A" w:rsidRPr="005725F5" w14:paraId="56549321" w14:textId="77777777" w:rsidTr="00FB79EA">
        <w:trPr>
          <w:cantSplit/>
          <w:trHeight w:val="240"/>
          <w:tblHeader/>
          <w:jc w:val="center"/>
        </w:trPr>
        <w:tc>
          <w:tcPr>
            <w:tcW w:w="71.10pt" w:type="dxa"/>
            <w:vMerge/>
          </w:tcPr>
          <w:p w14:paraId="5CBD59FF" w14:textId="66F45807" w:rsidR="001E387A" w:rsidRPr="00E3231A" w:rsidRDefault="001E387A" w:rsidP="001E387A">
            <w:pPr>
              <w:pStyle w:val="tablecolsubhead"/>
              <w:rPr>
                <w:b w:val="0"/>
                <w:bCs w:val="0"/>
                <w:color w:val="FF0000"/>
              </w:rPr>
            </w:pPr>
          </w:p>
        </w:tc>
        <w:tc>
          <w:tcPr>
            <w:tcW w:w="56.70pt" w:type="dxa"/>
          </w:tcPr>
          <w:p w14:paraId="6732640D" w14:textId="2C9F6084" w:rsidR="001E387A" w:rsidRPr="00E3231A" w:rsidRDefault="001E387A" w:rsidP="001E387A">
            <w:pPr>
              <w:pStyle w:val="tablecolsubhead"/>
              <w:rPr>
                <w:color w:val="FF0000"/>
              </w:rPr>
            </w:pPr>
            <w:r w:rsidRPr="00E3231A">
              <w:rPr>
                <w:color w:val="FF0000"/>
                <w:sz w:val="16"/>
                <w:szCs w:val="18"/>
              </w:rPr>
              <w:t xml:space="preserve">Sintered </w:t>
            </w:r>
            <w:proofErr w:type="spellStart"/>
            <w:r w:rsidRPr="00E3231A">
              <w:rPr>
                <w:color w:val="FF0000"/>
                <w:sz w:val="16"/>
                <w:szCs w:val="18"/>
              </w:rPr>
              <w:t>NdFeB</w:t>
            </w:r>
            <w:proofErr w:type="spellEnd"/>
          </w:p>
        </w:tc>
        <w:tc>
          <w:tcPr>
            <w:tcW w:w="56.35pt" w:type="dxa"/>
          </w:tcPr>
          <w:p w14:paraId="13352D74" w14:textId="6E6B60A9" w:rsidR="001E387A" w:rsidRPr="00E3231A" w:rsidRDefault="001E387A" w:rsidP="001E387A">
            <w:pPr>
              <w:pStyle w:val="tablecolsubhead"/>
              <w:ind w:start="0.55pt" w:hanging="0.95pt"/>
              <w:rPr>
                <w:color w:val="FF0000"/>
              </w:rPr>
            </w:pPr>
            <w:r>
              <w:rPr>
                <w:rFonts w:hint="eastAsia"/>
                <w:color w:val="FF0000"/>
              </w:rPr>
              <w:t>B</w:t>
            </w:r>
            <w:r>
              <w:rPr>
                <w:color w:val="FF0000"/>
              </w:rPr>
              <w:t xml:space="preserve">onded </w:t>
            </w:r>
            <w:proofErr w:type="spellStart"/>
            <w:r>
              <w:rPr>
                <w:color w:val="FF0000"/>
              </w:rPr>
              <w:t>NdFeB</w:t>
            </w:r>
            <w:proofErr w:type="spellEnd"/>
          </w:p>
        </w:tc>
        <w:tc>
          <w:tcPr>
            <w:tcW w:w="56.85pt" w:type="dxa"/>
          </w:tcPr>
          <w:p w14:paraId="7A1D6FBD" w14:textId="30B54433" w:rsidR="001E387A" w:rsidRPr="00E3231A" w:rsidRDefault="001E387A" w:rsidP="001E387A">
            <w:pPr>
              <w:pStyle w:val="tablecolsubhead"/>
              <w:rPr>
                <w:color w:val="FF0000"/>
              </w:rPr>
            </w:pPr>
            <w:r w:rsidRPr="00E3231A">
              <w:rPr>
                <w:color w:val="FF0000"/>
                <w:sz w:val="16"/>
                <w:szCs w:val="18"/>
              </w:rPr>
              <w:t>Ferrite</w:t>
            </w:r>
          </w:p>
        </w:tc>
      </w:tr>
      <w:tr w:rsidR="001E387A" w:rsidRPr="005725F5" w14:paraId="1EC69006" w14:textId="77777777" w:rsidTr="00FB79EA">
        <w:trPr>
          <w:cantSplit/>
          <w:trHeight w:val="240"/>
          <w:tblHeader/>
          <w:jc w:val="center"/>
        </w:trPr>
        <w:tc>
          <w:tcPr>
            <w:tcW w:w="71.10pt" w:type="dxa"/>
          </w:tcPr>
          <w:p w14:paraId="4AD1D86D" w14:textId="399346E6" w:rsidR="001E387A" w:rsidRPr="00E3231A" w:rsidRDefault="001E387A" w:rsidP="001E387A">
            <w:pPr>
              <w:pStyle w:val="tablecolsubhead"/>
              <w:rPr>
                <w:b w:val="0"/>
                <w:bCs w:val="0"/>
                <w:color w:val="FF0000"/>
              </w:rPr>
            </w:pPr>
            <w:r w:rsidRPr="00E3231A">
              <w:rPr>
                <w:b w:val="0"/>
                <w:bCs w:val="0"/>
                <w:color w:val="FF0000"/>
                <w:sz w:val="16"/>
                <w:szCs w:val="18"/>
              </w:rPr>
              <w:t>THD (%)</w:t>
            </w:r>
          </w:p>
        </w:tc>
        <w:tc>
          <w:tcPr>
            <w:tcW w:w="56.70pt" w:type="dxa"/>
          </w:tcPr>
          <w:p w14:paraId="49271D23" w14:textId="77400FD8"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0.92</w:t>
            </w:r>
          </w:p>
        </w:tc>
        <w:tc>
          <w:tcPr>
            <w:tcW w:w="56.35pt" w:type="dxa"/>
          </w:tcPr>
          <w:p w14:paraId="7D33722C" w14:textId="583A6042"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1</w:t>
            </w:r>
            <w:r w:rsidRPr="001E387A">
              <w:rPr>
                <w:b w:val="0"/>
                <w:bCs w:val="0"/>
                <w:i w:val="0"/>
                <w:iCs w:val="0"/>
                <w:noProof/>
                <w:color w:val="FF0000"/>
                <w:sz w:val="16"/>
                <w:szCs w:val="16"/>
              </w:rPr>
              <w:t>.08</w:t>
            </w:r>
          </w:p>
        </w:tc>
        <w:tc>
          <w:tcPr>
            <w:tcW w:w="56.85pt" w:type="dxa"/>
          </w:tcPr>
          <w:p w14:paraId="6F68B3CC" w14:textId="303A3172" w:rsidR="001E387A" w:rsidRPr="001E387A" w:rsidRDefault="001E387A" w:rsidP="001E387A">
            <w:pPr>
              <w:pStyle w:val="tablecolsubhead"/>
              <w:rPr>
                <w:b w:val="0"/>
                <w:bCs w:val="0"/>
                <w:i w:val="0"/>
                <w:iCs w:val="0"/>
                <w:color w:val="FF0000"/>
              </w:rPr>
            </w:pPr>
            <w:r w:rsidRPr="001E387A">
              <w:rPr>
                <w:b w:val="0"/>
                <w:bCs w:val="0"/>
                <w:i w:val="0"/>
                <w:iCs w:val="0"/>
                <w:color w:val="FF0000"/>
                <w:sz w:val="16"/>
                <w:szCs w:val="18"/>
              </w:rPr>
              <w:t>1.28</w:t>
            </w:r>
          </w:p>
        </w:tc>
      </w:tr>
      <w:tr w:rsidR="001E387A" w:rsidRPr="005725F5" w14:paraId="0A144AEA" w14:textId="77777777" w:rsidTr="00FB79EA">
        <w:trPr>
          <w:cantSplit/>
          <w:trHeight w:val="240"/>
          <w:tblHeader/>
          <w:jc w:val="center"/>
        </w:trPr>
        <w:tc>
          <w:tcPr>
            <w:tcW w:w="71.10pt" w:type="dxa"/>
          </w:tcPr>
          <w:p w14:paraId="428FF3D9" w14:textId="6C9B3BE6" w:rsidR="001E387A" w:rsidRPr="00E3231A" w:rsidRDefault="001E387A" w:rsidP="001E387A">
            <w:pPr>
              <w:pStyle w:val="tablecolsubhead"/>
              <w:rPr>
                <w:b w:val="0"/>
                <w:bCs w:val="0"/>
                <w:color w:val="FF0000"/>
              </w:rPr>
            </w:pPr>
            <w:r w:rsidRPr="00E3231A">
              <w:rPr>
                <w:b w:val="0"/>
                <w:bCs w:val="0"/>
                <w:color w:val="FF0000"/>
                <w:sz w:val="16"/>
                <w:szCs w:val="18"/>
              </w:rPr>
              <w:t>Fundamental flux</w:t>
            </w:r>
            <w:r>
              <w:rPr>
                <w:b w:val="0"/>
                <w:bCs w:val="0"/>
                <w:color w:val="FF0000"/>
                <w:sz w:val="16"/>
                <w:szCs w:val="18"/>
              </w:rPr>
              <w:t xml:space="preserve"> density</w:t>
            </w:r>
            <w:r w:rsidRPr="00E3231A">
              <w:rPr>
                <w:b w:val="0"/>
                <w:bCs w:val="0"/>
                <w:color w:val="FF0000"/>
                <w:sz w:val="16"/>
                <w:szCs w:val="18"/>
              </w:rPr>
              <w:t xml:space="preserve"> amplitude (</w:t>
            </w:r>
            <w:proofErr w:type="spellStart"/>
            <w:r w:rsidRPr="00E3231A">
              <w:rPr>
                <w:b w:val="0"/>
                <w:bCs w:val="0"/>
                <w:color w:val="FF0000"/>
                <w:sz w:val="16"/>
                <w:szCs w:val="18"/>
              </w:rPr>
              <w:t>mT</w:t>
            </w:r>
            <w:proofErr w:type="spellEnd"/>
            <w:r w:rsidRPr="00E3231A">
              <w:rPr>
                <w:b w:val="0"/>
                <w:bCs w:val="0"/>
                <w:color w:val="FF0000"/>
                <w:sz w:val="16"/>
                <w:szCs w:val="18"/>
              </w:rPr>
              <w:t>)</w:t>
            </w:r>
          </w:p>
        </w:tc>
        <w:tc>
          <w:tcPr>
            <w:tcW w:w="56.70pt" w:type="dxa"/>
          </w:tcPr>
          <w:p w14:paraId="55D55132" w14:textId="6FACBD4A"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77.27</w:t>
            </w:r>
          </w:p>
        </w:tc>
        <w:tc>
          <w:tcPr>
            <w:tcW w:w="56.35pt" w:type="dxa"/>
          </w:tcPr>
          <w:p w14:paraId="6439ADD8" w14:textId="32DD3AD2"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7</w:t>
            </w:r>
            <w:r w:rsidRPr="001E387A">
              <w:rPr>
                <w:b w:val="0"/>
                <w:bCs w:val="0"/>
                <w:i w:val="0"/>
                <w:iCs w:val="0"/>
                <w:noProof/>
                <w:color w:val="FF0000"/>
                <w:sz w:val="16"/>
                <w:szCs w:val="16"/>
              </w:rPr>
              <w:t>2.39</w:t>
            </w:r>
          </w:p>
        </w:tc>
        <w:tc>
          <w:tcPr>
            <w:tcW w:w="56.85pt" w:type="dxa"/>
          </w:tcPr>
          <w:p w14:paraId="278A921E" w14:textId="1DF77287" w:rsidR="001E387A" w:rsidRPr="001E387A" w:rsidRDefault="001E387A" w:rsidP="001E387A">
            <w:pPr>
              <w:pStyle w:val="tablecolsubhead"/>
              <w:rPr>
                <w:b w:val="0"/>
                <w:bCs w:val="0"/>
                <w:i w:val="0"/>
                <w:iCs w:val="0"/>
                <w:color w:val="FF0000"/>
              </w:rPr>
            </w:pPr>
            <w:r w:rsidRPr="001E387A">
              <w:rPr>
                <w:b w:val="0"/>
                <w:bCs w:val="0"/>
                <w:i w:val="0"/>
                <w:iCs w:val="0"/>
                <w:color w:val="FF0000"/>
                <w:sz w:val="16"/>
                <w:szCs w:val="18"/>
              </w:rPr>
              <w:t>56.03</w:t>
            </w:r>
          </w:p>
        </w:tc>
      </w:tr>
      <w:tr w:rsidR="001E387A" w:rsidRPr="005725F5" w14:paraId="1AB230D0" w14:textId="77777777" w:rsidTr="00FB79EA">
        <w:trPr>
          <w:cantSplit/>
          <w:trHeight w:val="240"/>
          <w:tblHeader/>
          <w:jc w:val="center"/>
        </w:trPr>
        <w:tc>
          <w:tcPr>
            <w:tcW w:w="71.10pt" w:type="dxa"/>
          </w:tcPr>
          <w:p w14:paraId="478AA775" w14:textId="38F5F8DD" w:rsidR="001E387A" w:rsidRPr="00E3231A" w:rsidRDefault="001E387A" w:rsidP="001E387A">
            <w:pPr>
              <w:pStyle w:val="tablecolsubhead"/>
              <w:rPr>
                <w:rFonts w:ascii="Times" w:hAnsi="Times" w:cs="Times"/>
                <w:b w:val="0"/>
                <w:bCs w:val="0"/>
                <w:color w:val="FF0000"/>
                <w:sz w:val="16"/>
                <w:szCs w:val="16"/>
              </w:rPr>
            </w:pPr>
            <w:r w:rsidRPr="00E3231A">
              <w:rPr>
                <w:b w:val="0"/>
                <w:bCs w:val="0"/>
                <w:color w:val="FF0000"/>
                <w:sz w:val="16"/>
                <w:szCs w:val="18"/>
              </w:rPr>
              <w:t>PM volume (mm</w:t>
            </w:r>
            <w:r w:rsidRPr="00E3231A">
              <w:rPr>
                <w:b w:val="0"/>
                <w:bCs w:val="0"/>
                <w:color w:val="FF0000"/>
                <w:sz w:val="16"/>
                <w:szCs w:val="18"/>
                <w:vertAlign w:val="superscript"/>
              </w:rPr>
              <w:t>3</w:t>
            </w:r>
            <w:r w:rsidRPr="00E3231A">
              <w:rPr>
                <w:b w:val="0"/>
                <w:bCs w:val="0"/>
                <w:color w:val="FF0000"/>
                <w:sz w:val="16"/>
                <w:szCs w:val="18"/>
              </w:rPr>
              <w:t>)</w:t>
            </w:r>
          </w:p>
        </w:tc>
        <w:tc>
          <w:tcPr>
            <w:tcW w:w="56.70pt" w:type="dxa"/>
          </w:tcPr>
          <w:p w14:paraId="740A248B" w14:textId="50E6A868"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37.16</w:t>
            </w:r>
          </w:p>
        </w:tc>
        <w:tc>
          <w:tcPr>
            <w:tcW w:w="56.35pt" w:type="dxa"/>
          </w:tcPr>
          <w:p w14:paraId="75E4A0E8" w14:textId="0E602C9C"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6</w:t>
            </w:r>
            <w:r w:rsidRPr="001E387A">
              <w:rPr>
                <w:b w:val="0"/>
                <w:bCs w:val="0"/>
                <w:i w:val="0"/>
                <w:iCs w:val="0"/>
                <w:noProof/>
                <w:color w:val="FF0000"/>
                <w:sz w:val="16"/>
                <w:szCs w:val="16"/>
              </w:rPr>
              <w:t>4.75</w:t>
            </w:r>
          </w:p>
        </w:tc>
        <w:tc>
          <w:tcPr>
            <w:tcW w:w="56.85pt" w:type="dxa"/>
          </w:tcPr>
          <w:p w14:paraId="2D47130A" w14:textId="05E7C1E6" w:rsidR="001E387A" w:rsidRPr="001E387A" w:rsidRDefault="001E387A" w:rsidP="001E387A">
            <w:pPr>
              <w:pStyle w:val="tablecolsubhead"/>
              <w:rPr>
                <w:rFonts w:ascii="Times" w:hAnsi="Times" w:cs="Times"/>
                <w:b w:val="0"/>
                <w:bCs w:val="0"/>
                <w:i w:val="0"/>
                <w:iCs w:val="0"/>
                <w:color w:val="FF0000"/>
                <w:sz w:val="16"/>
                <w:szCs w:val="16"/>
              </w:rPr>
            </w:pPr>
            <w:r w:rsidRPr="001E387A">
              <w:rPr>
                <w:b w:val="0"/>
                <w:bCs w:val="0"/>
                <w:i w:val="0"/>
                <w:iCs w:val="0"/>
                <w:color w:val="FF0000"/>
                <w:sz w:val="16"/>
                <w:szCs w:val="18"/>
              </w:rPr>
              <w:t>103.70</w:t>
            </w:r>
          </w:p>
        </w:tc>
      </w:tr>
    </w:tbl>
    <w:p w14:paraId="47A486B9" w14:textId="62677B66" w:rsidR="00215487" w:rsidRPr="005725F5" w:rsidRDefault="00B86F6A" w:rsidP="00215487">
      <w:pPr>
        <w:pStyle w:val="tablefootnote"/>
      </w:pPr>
      <w:r>
        <w:t>Results obtained from FEA simulation</w:t>
      </w:r>
    </w:p>
    <w:p w14:paraId="219CD25D" w14:textId="25907A68" w:rsidR="005C74EA" w:rsidRPr="005C74EA" w:rsidRDefault="003C5E12" w:rsidP="005C74EA">
      <w:pPr>
        <w:pStyle w:val="1"/>
      </w:pPr>
      <w:r>
        <w:t>Validation</w:t>
      </w:r>
      <w:r w:rsidR="00A23A77">
        <w:t xml:space="preserve"> Of The Resolver Using FEA</w:t>
      </w:r>
    </w:p>
    <w:p w14:paraId="527753D6" w14:textId="317EFF31" w:rsidR="00CA49A3" w:rsidRDefault="005C74EA" w:rsidP="003B5AD1">
      <w:pPr>
        <w:ind w:firstLine="18pt"/>
        <w:jc w:val="both"/>
        <w:rPr>
          <w:bCs/>
        </w:rPr>
      </w:pPr>
      <w:r w:rsidRPr="002F2C0D">
        <w:rPr>
          <w:bCs/>
        </w:rPr>
        <w:t xml:space="preserve">This section shows FEA results for the three optimized prototypes </w:t>
      </w:r>
      <w:r>
        <w:rPr>
          <w:bCs/>
        </w:rPr>
        <w:t xml:space="preserve">using </w:t>
      </w:r>
      <w:r w:rsidRPr="002F2C0D">
        <w:rPr>
          <w:bCs/>
        </w:rPr>
        <w:t xml:space="preserve">sintered </w:t>
      </w:r>
      <w:proofErr w:type="spellStart"/>
      <w:r w:rsidRPr="002F2C0D">
        <w:rPr>
          <w:bCs/>
        </w:rPr>
        <w:t>NdFeb</w:t>
      </w:r>
      <w:proofErr w:type="spellEnd"/>
      <w:r w:rsidRPr="002F2C0D">
        <w:rPr>
          <w:bCs/>
        </w:rPr>
        <w:t xml:space="preserve">, bonded </w:t>
      </w:r>
      <w:proofErr w:type="spellStart"/>
      <w:r w:rsidRPr="002F2C0D">
        <w:rPr>
          <w:bCs/>
        </w:rPr>
        <w:t>NdFeB</w:t>
      </w:r>
      <w:proofErr w:type="spellEnd"/>
      <w:r w:rsidR="009F40A6">
        <w:rPr>
          <w:bCs/>
        </w:rPr>
        <w:t>,</w:t>
      </w:r>
      <w:r w:rsidRPr="002F2C0D">
        <w:rPr>
          <w:bCs/>
        </w:rPr>
        <w:t xml:space="preserve"> and </w:t>
      </w:r>
      <w:r w:rsidR="009F40A6">
        <w:rPr>
          <w:bCs/>
        </w:rPr>
        <w:t>F</w:t>
      </w:r>
      <w:r w:rsidRPr="002F2C0D">
        <w:rPr>
          <w:bCs/>
        </w:rPr>
        <w:t>errite</w:t>
      </w:r>
      <w:r w:rsidR="009F40A6">
        <w:rPr>
          <w:bCs/>
        </w:rPr>
        <w:t>,</w:t>
      </w:r>
      <w:r w:rsidRPr="002F2C0D">
        <w:rPr>
          <w:bCs/>
        </w:rPr>
        <w:t xml:space="preserve"> </w:t>
      </w:r>
      <w:r>
        <w:rPr>
          <w:bCs/>
        </w:rPr>
        <w:t>respectively</w:t>
      </w:r>
      <w:r w:rsidR="00193FC4">
        <w:rPr>
          <w:bCs/>
        </w:rPr>
        <w:t xml:space="preserve"> while rotating.</w:t>
      </w:r>
    </w:p>
    <w:tbl>
      <w:tblPr>
        <w:tblStyle w:val="a8"/>
        <w:tblW w:w="243.3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16"/>
      </w:tblGrid>
      <w:tr w:rsidR="005C6C74" w14:paraId="485890C2" w14:textId="77777777" w:rsidTr="002E4FBA">
        <w:tc>
          <w:tcPr>
            <w:tcW w:w="17.50pt" w:type="dxa"/>
          </w:tcPr>
          <w:p w14:paraId="2650D29D" w14:textId="77777777" w:rsidR="005C6C74" w:rsidRPr="001F47AA" w:rsidRDefault="005C6C74" w:rsidP="00A25C24">
            <w:pPr>
              <w:jc w:val="both"/>
              <w:rPr>
                <w:bCs/>
                <w:sz w:val="16"/>
                <w:szCs w:val="16"/>
              </w:rPr>
            </w:pPr>
            <w:r w:rsidRPr="001F47AA">
              <w:rPr>
                <w:bCs/>
                <w:sz w:val="16"/>
                <w:szCs w:val="16"/>
              </w:rPr>
              <w:t>a)</w:t>
            </w:r>
          </w:p>
        </w:tc>
        <w:tc>
          <w:tcPr>
            <w:tcW w:w="225.80pt" w:type="dxa"/>
          </w:tcPr>
          <w:p w14:paraId="05AC918D" w14:textId="77777777" w:rsidR="005C6C74" w:rsidRDefault="005C6C74" w:rsidP="00A25C24">
            <w:pPr>
              <w:jc w:val="both"/>
              <w:rPr>
                <w:bCs/>
              </w:rPr>
            </w:pPr>
            <w:r w:rsidRPr="001A62CD">
              <w:rPr>
                <w:bCs/>
                <w:noProof/>
                <w:color w:val="000000" w:themeColor="text1"/>
                <w:sz w:val="16"/>
                <w:szCs w:val="16"/>
              </w:rPr>
              <w:drawing>
                <wp:inline distT="0" distB="0" distL="0" distR="0" wp14:anchorId="6A16DCDE" wp14:editId="0A242F0E">
                  <wp:extent cx="2713990" cy="976613"/>
                  <wp:effectExtent l="0" t="0" r="0" b="0"/>
                  <wp:docPr id="8" name="Imagen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5C6C74" w14:paraId="46AF94DA" w14:textId="77777777" w:rsidTr="002E4FBA">
        <w:tc>
          <w:tcPr>
            <w:tcW w:w="17.50pt" w:type="dxa"/>
          </w:tcPr>
          <w:p w14:paraId="08B647B5" w14:textId="77777777" w:rsidR="005C6C74" w:rsidRPr="001F47AA" w:rsidRDefault="005C6C74" w:rsidP="00A25C24">
            <w:pPr>
              <w:jc w:val="both"/>
              <w:rPr>
                <w:bCs/>
                <w:sz w:val="16"/>
                <w:szCs w:val="16"/>
              </w:rPr>
            </w:pPr>
            <w:r w:rsidRPr="001F47AA">
              <w:rPr>
                <w:bCs/>
                <w:sz w:val="16"/>
                <w:szCs w:val="16"/>
              </w:rPr>
              <w:t>b)</w:t>
            </w:r>
          </w:p>
        </w:tc>
        <w:tc>
          <w:tcPr>
            <w:tcW w:w="225.80pt" w:type="dxa"/>
          </w:tcPr>
          <w:p w14:paraId="53E9AD70" w14:textId="77777777" w:rsidR="005C6C74" w:rsidRDefault="005C6C74" w:rsidP="00A25C24">
            <w:pPr>
              <w:jc w:val="both"/>
              <w:rPr>
                <w:bCs/>
              </w:rPr>
            </w:pPr>
            <w:r w:rsidRPr="00A23863">
              <w:rPr>
                <w:bCs/>
                <w:noProof/>
                <w:color w:val="000000" w:themeColor="text1"/>
                <w:sz w:val="16"/>
                <w:szCs w:val="16"/>
              </w:rPr>
              <w:drawing>
                <wp:inline distT="0" distB="0" distL="0" distR="0" wp14:anchorId="292DEFF9" wp14:editId="625BECA9">
                  <wp:extent cx="2713990" cy="957649"/>
                  <wp:effectExtent l="0" t="0" r="0" b="0"/>
                  <wp:docPr id="13" name="Imagen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5C6C74" w14:paraId="004ECB5E" w14:textId="77777777" w:rsidTr="002E4FBA">
        <w:tc>
          <w:tcPr>
            <w:tcW w:w="17.50pt" w:type="dxa"/>
          </w:tcPr>
          <w:p w14:paraId="58EE5000" w14:textId="77777777" w:rsidR="005C6C74" w:rsidRPr="001F47AA" w:rsidRDefault="005C6C74" w:rsidP="00A25C24">
            <w:pPr>
              <w:jc w:val="both"/>
              <w:rPr>
                <w:bCs/>
                <w:sz w:val="16"/>
                <w:szCs w:val="16"/>
              </w:rPr>
            </w:pPr>
            <w:r w:rsidRPr="001F47AA">
              <w:rPr>
                <w:bCs/>
                <w:sz w:val="16"/>
                <w:szCs w:val="16"/>
              </w:rPr>
              <w:t>c)</w:t>
            </w:r>
          </w:p>
        </w:tc>
        <w:tc>
          <w:tcPr>
            <w:tcW w:w="225.80pt" w:type="dxa"/>
          </w:tcPr>
          <w:p w14:paraId="0D07D3A3" w14:textId="1846CBDA" w:rsidR="005C6C74" w:rsidRDefault="00A25C24" w:rsidP="003B5AD1">
            <w:pPr>
              <w:jc w:val="both"/>
              <w:rPr>
                <w:bCs/>
              </w:rPr>
            </w:pPr>
            <w:r>
              <w:rPr>
                <w:noProof/>
              </w:rPr>
              <w:drawing>
                <wp:anchor distT="0" distB="0" distL="114300" distR="114300" simplePos="0" relativeHeight="251668480" behindDoc="0" locked="0" layoutInCell="1" allowOverlap="1" wp14:anchorId="7B92FAFD" wp14:editId="2C89AD69">
                  <wp:simplePos x="0" y="0"/>
                  <wp:positionH relativeFrom="column">
                    <wp:posOffset>1728255</wp:posOffset>
                  </wp:positionH>
                  <wp:positionV relativeFrom="paragraph">
                    <wp:posOffset>78105</wp:posOffset>
                  </wp:positionV>
                  <wp:extent cx="788240" cy="413013"/>
                  <wp:effectExtent l="19050" t="19050" r="12065" b="25400"/>
                  <wp:wrapNone/>
                  <wp:docPr id="2"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49">
                            <a:extLst>
                              <a:ext uri="{28A0092B-C50C-407E-A947-70E740481C1C}">
                                <a14:useLocalDpi xmlns:a14="http://schemas.microsoft.com/office/drawing/2010/main"/>
                              </a:ext>
                            </a:extLst>
                          </a:blip>
                          <a:srcRect l="50.9%" t="15.402%" r="21.55%" b="43.863%"/>
                          <a:stretch/>
                        </pic:blipFill>
                        <pic:spPr>
                          <a:xfrm>
                            <a:off x="0" y="0"/>
                            <a:ext cx="788240" cy="413013"/>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C6C74" w:rsidRPr="001A4868">
              <w:rPr>
                <w:rFonts w:ascii="Times" w:hAnsi="Times" w:cs="Times"/>
                <w:noProof/>
                <w:sz w:val="16"/>
                <w:szCs w:val="16"/>
              </w:rPr>
              <w:drawing>
                <wp:inline distT="0" distB="0" distL="0" distR="0" wp14:anchorId="19530126" wp14:editId="205FC9B3">
                  <wp:extent cx="2717800" cy="982345"/>
                  <wp:effectExtent l="0" t="0" r="0" b="8255"/>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5C6C74" w14:paraId="3CA1094B" w14:textId="77777777" w:rsidTr="002E4FBA">
        <w:tc>
          <w:tcPr>
            <w:tcW w:w="17.50pt" w:type="dxa"/>
          </w:tcPr>
          <w:p w14:paraId="69DC7CA2" w14:textId="77777777" w:rsidR="005C6C74" w:rsidRPr="001F47AA" w:rsidRDefault="005C6C74" w:rsidP="00A25C24">
            <w:pPr>
              <w:jc w:val="both"/>
              <w:rPr>
                <w:bCs/>
                <w:sz w:val="16"/>
                <w:szCs w:val="16"/>
              </w:rPr>
            </w:pPr>
            <w:r w:rsidRPr="001F47AA">
              <w:rPr>
                <w:bCs/>
                <w:sz w:val="16"/>
                <w:szCs w:val="16"/>
              </w:rPr>
              <w:t>d)</w:t>
            </w:r>
          </w:p>
        </w:tc>
        <w:tc>
          <w:tcPr>
            <w:tcW w:w="225.80pt" w:type="dxa"/>
          </w:tcPr>
          <w:p w14:paraId="408EAD74" w14:textId="0A9308A8" w:rsidR="005C6C74" w:rsidRDefault="000E310C" w:rsidP="00A25C24">
            <w:pPr>
              <w:jc w:val="both"/>
              <w:rPr>
                <w:bCs/>
              </w:rPr>
            </w:pPr>
            <w:r>
              <w:rPr>
                <w:noProof/>
              </w:rPr>
              <w:drawing>
                <wp:anchor distT="0" distB="0" distL="114300" distR="114300" simplePos="0" relativeHeight="251667456" behindDoc="0" locked="0" layoutInCell="1" allowOverlap="1" wp14:anchorId="15C9A907" wp14:editId="1ED5D668">
                  <wp:simplePos x="0" y="0"/>
                  <wp:positionH relativeFrom="column">
                    <wp:posOffset>1729692</wp:posOffset>
                  </wp:positionH>
                  <wp:positionV relativeFrom="paragraph">
                    <wp:posOffset>54187</wp:posOffset>
                  </wp:positionV>
                  <wp:extent cx="787977" cy="312882"/>
                  <wp:effectExtent l="19050" t="19050" r="12700" b="11430"/>
                  <wp:wrapNone/>
                  <wp:docPr id="10"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49">
                            <a:extLst>
                              <a:ext uri="{28A0092B-C50C-407E-A947-70E740481C1C}">
                                <a14:useLocalDpi xmlns:a14="http://schemas.microsoft.com/office/drawing/2010/main"/>
                              </a:ext>
                            </a:extLst>
                          </a:blip>
                          <a:srcRect l="50.9%" t="25.236%" r="21.55%"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C74" w:rsidRPr="005B3B43">
              <w:rPr>
                <w:bCs/>
                <w:noProof/>
                <w:color w:val="000000" w:themeColor="text1"/>
                <w:sz w:val="16"/>
                <w:szCs w:val="16"/>
              </w:rPr>
              <w:drawing>
                <wp:inline distT="0" distB="0" distL="0" distR="0" wp14:anchorId="0FAF4B15" wp14:editId="1AED8AF9">
                  <wp:extent cx="2717800" cy="984807"/>
                  <wp:effectExtent l="0" t="0" r="0" b="6350"/>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5C6C74" w14:paraId="3827CE01" w14:textId="77777777" w:rsidTr="002E4FBA">
        <w:tc>
          <w:tcPr>
            <w:tcW w:w="243.30pt" w:type="dxa"/>
            <w:gridSpan w:val="2"/>
          </w:tcPr>
          <w:p w14:paraId="08EE4709" w14:textId="1638C1FF" w:rsidR="00A25C24" w:rsidRPr="002E4FBA" w:rsidRDefault="005C6C74" w:rsidP="00A25C24">
            <w:pPr>
              <w:jc w:val="both"/>
              <w:rPr>
                <w:bCs/>
                <w:noProof/>
                <w:color w:val="000000" w:themeColor="text1"/>
                <w:sz w:val="16"/>
                <w:szCs w:val="16"/>
              </w:rPr>
            </w:pPr>
            <w:r w:rsidRPr="004F09A8">
              <w:rPr>
                <w:bCs/>
                <w:noProof/>
                <w:color w:val="000000" w:themeColor="text1"/>
                <w:sz w:val="16"/>
                <w:szCs w:val="16"/>
              </w:rPr>
              <w:t xml:space="preserve">Fig. </w:t>
            </w:r>
            <w:ins w:id="900" w:author="백형민" w:date="2022-10-01T14:09:00Z">
              <w:r w:rsidR="00D5152A">
                <w:rPr>
                  <w:bCs/>
                  <w:noProof/>
                  <w:color w:val="000000" w:themeColor="text1"/>
                  <w:sz w:val="16"/>
                  <w:szCs w:val="16"/>
                </w:rPr>
                <w:t>7</w:t>
              </w:r>
            </w:ins>
            <w:del w:id="901" w:author="백형민" w:date="2022-10-01T14:09:00Z">
              <w:r w:rsidDel="00D5152A">
                <w:rPr>
                  <w:bCs/>
                  <w:noProof/>
                  <w:color w:val="000000" w:themeColor="text1"/>
                  <w:sz w:val="16"/>
                  <w:szCs w:val="16"/>
                </w:rPr>
                <w:delText>6</w:delText>
              </w:r>
            </w:del>
            <w:r w:rsidRPr="004F09A8">
              <w:rPr>
                <w:bCs/>
                <w:noProof/>
                <w:color w:val="000000" w:themeColor="text1"/>
                <w:sz w:val="16"/>
                <w:szCs w:val="16"/>
              </w:rPr>
              <w:t xml:space="preserve">. </w:t>
            </w:r>
            <w:r>
              <w:rPr>
                <w:bCs/>
                <w:noProof/>
                <w:color w:val="000000" w:themeColor="text1"/>
                <w:sz w:val="16"/>
                <w:szCs w:val="16"/>
              </w:rPr>
              <w:t>Performance of the three types of resolvers</w:t>
            </w:r>
            <w:r w:rsidR="003A60F1">
              <w:rPr>
                <w:bCs/>
                <w:noProof/>
                <w:color w:val="000000" w:themeColor="text1"/>
                <w:sz w:val="16"/>
                <w:szCs w:val="16"/>
              </w:rPr>
              <w:t>.</w:t>
            </w:r>
            <w:r>
              <w:rPr>
                <w:bCs/>
                <w:noProof/>
                <w:color w:val="000000" w:themeColor="text1"/>
                <w:sz w:val="16"/>
                <w:szCs w:val="16"/>
              </w:rPr>
              <w:t xml:space="preserve"> a) </w:t>
            </w:r>
            <w:r w:rsidRPr="00A21C77">
              <w:rPr>
                <w:bCs/>
                <w:i/>
                <w:iCs/>
                <w:noProof/>
                <w:color w:val="000000" w:themeColor="text1"/>
                <w:sz w:val="16"/>
                <w:szCs w:val="16"/>
              </w:rPr>
              <w:t>sin</w:t>
            </w:r>
            <w:r>
              <w:rPr>
                <w:bCs/>
                <w:noProof/>
                <w:color w:val="000000" w:themeColor="text1"/>
                <w:sz w:val="16"/>
                <w:szCs w:val="16"/>
              </w:rPr>
              <w:t xml:space="preserve"> output of the hall effect sensors, b) FFT of </w:t>
            </w:r>
            <w:r w:rsidRPr="00BB1EAF">
              <w:rPr>
                <w:bCs/>
                <w:i/>
                <w:iCs/>
                <w:noProof/>
                <w:color w:val="000000" w:themeColor="text1"/>
                <w:sz w:val="16"/>
                <w:szCs w:val="16"/>
              </w:rPr>
              <w:t>sin</w:t>
            </w:r>
            <w:r>
              <w:rPr>
                <w:bCs/>
                <w:noProof/>
                <w:color w:val="000000" w:themeColor="text1"/>
                <w:sz w:val="16"/>
                <w:szCs w:val="16"/>
              </w:rPr>
              <w:t xml:space="preserve"> output (in a)</w:t>
            </w:r>
            <w:r w:rsidR="00D5563C">
              <w:rPr>
                <w:bCs/>
                <w:noProof/>
                <w:color w:val="000000" w:themeColor="text1"/>
                <w:sz w:val="16"/>
                <w:szCs w:val="16"/>
              </w:rPr>
              <w:t>)</w:t>
            </w:r>
            <w:r>
              <w:rPr>
                <w:bCs/>
                <w:noProof/>
                <w:color w:val="000000" w:themeColor="text1"/>
                <w:sz w:val="16"/>
                <w:szCs w:val="16"/>
              </w:rPr>
              <w:t>, c) resulting position angle</w:t>
            </w:r>
            <w:r w:rsidR="00A806B7">
              <w:rPr>
                <w:bCs/>
                <w:noProof/>
                <w:color w:val="000000" w:themeColor="text1"/>
                <w:sz w:val="16"/>
                <w:szCs w:val="16"/>
              </w:rPr>
              <w:t>,</w:t>
            </w:r>
            <w:r>
              <w:rPr>
                <w:bCs/>
                <w:noProof/>
                <w:color w:val="000000" w:themeColor="text1"/>
                <w:sz w:val="16"/>
                <w:szCs w:val="16"/>
              </w:rPr>
              <w:t xml:space="preserve"> and d) resulting angle error.</w:t>
            </w:r>
          </w:p>
        </w:tc>
      </w:tr>
    </w:tbl>
    <w:p w14:paraId="2C0F12D0" w14:textId="1DC045E6" w:rsidR="005C6C74" w:rsidRDefault="005C6C74" w:rsidP="005C6C74">
      <w:pPr>
        <w:ind w:firstLine="18pt"/>
        <w:jc w:val="both"/>
        <w:rPr>
          <w:bCs/>
        </w:rPr>
      </w:pPr>
    </w:p>
    <w:p w14:paraId="1D590547" w14:textId="359FE5FF" w:rsidR="002E4FBA" w:rsidRDefault="005C74EA" w:rsidP="002E4FBA">
      <w:pPr>
        <w:ind w:firstLine="18pt"/>
        <w:jc w:val="both"/>
        <w:rPr>
          <w:bCs/>
        </w:rPr>
      </w:pPr>
      <w:r w:rsidRPr="002F2C0D">
        <w:rPr>
          <w:bCs/>
        </w:rPr>
        <w:t xml:space="preserve">Fig. </w:t>
      </w:r>
      <w:ins w:id="902" w:author="백형민" w:date="2022-10-01T14:09:00Z">
        <w:r w:rsidR="00D5152A">
          <w:rPr>
            <w:bCs/>
          </w:rPr>
          <w:t>7</w:t>
        </w:r>
      </w:ins>
      <w:del w:id="903" w:author="백형민" w:date="2022-10-01T14:09:00Z">
        <w:r w:rsidRPr="002F2C0D" w:rsidDel="00D5152A">
          <w:rPr>
            <w:bCs/>
          </w:rPr>
          <w:delText>6</w:delText>
        </w:r>
      </w:del>
      <w:r w:rsidRPr="002F2C0D">
        <w:rPr>
          <w:bCs/>
        </w:rPr>
        <w:t xml:space="preserve">a shows the magnetic flux density at the position of </w:t>
      </w:r>
      <w:r w:rsidR="00DC5263">
        <w:rPr>
          <w:bCs/>
        </w:rPr>
        <w:t xml:space="preserve">the linear Hall-effect </w:t>
      </w:r>
      <w:r w:rsidRPr="002F2C0D">
        <w:rPr>
          <w:iCs/>
        </w:rPr>
        <w:t>sensor (see Fig. 3</w:t>
      </w:r>
      <w:r w:rsidR="006872EE">
        <w:rPr>
          <w:iCs/>
        </w:rPr>
        <w:t xml:space="preserve"> and </w:t>
      </w:r>
      <w:ins w:id="904" w:author="백형민" w:date="2022-10-02T15:44:00Z">
        <w:r w:rsidR="00C50F37">
          <w:rPr>
            <w:iCs/>
          </w:rPr>
          <w:t>6</w:t>
        </w:r>
      </w:ins>
      <w:del w:id="905" w:author="백형민" w:date="2022-10-02T15:44:00Z">
        <w:r w:rsidR="006872EE" w:rsidDel="00C50F37">
          <w:rPr>
            <w:iCs/>
          </w:rPr>
          <w:delText>5</w:delText>
        </w:r>
      </w:del>
      <w:r w:rsidRPr="002F2C0D">
        <w:rPr>
          <w:iCs/>
        </w:rPr>
        <w:t xml:space="preserve">) </w:t>
      </w:r>
      <w:r w:rsidR="005E3E9F">
        <w:rPr>
          <w:iCs/>
        </w:rPr>
        <w:t>for one</w:t>
      </w:r>
      <w:r>
        <w:rPr>
          <w:iCs/>
        </w:rPr>
        <w:t xml:space="preserve"> </w:t>
      </w:r>
      <w:r w:rsidRPr="002F2C0D">
        <w:rPr>
          <w:iCs/>
        </w:rPr>
        <w:t xml:space="preserve">rotor </w:t>
      </w:r>
      <w:r w:rsidR="00DC5263">
        <w:rPr>
          <w:iCs/>
        </w:rPr>
        <w:t>rotation</w:t>
      </w:r>
      <w:r w:rsidR="0036641A">
        <w:rPr>
          <w:iCs/>
        </w:rPr>
        <w:t xml:space="preserve"> and</w:t>
      </w:r>
      <w:r w:rsidRPr="002F2C0D">
        <w:rPr>
          <w:iCs/>
        </w:rPr>
        <w:t xml:space="preserve"> for </w:t>
      </w:r>
      <w:r w:rsidRPr="002F2C0D">
        <w:rPr>
          <w:bCs/>
        </w:rPr>
        <w:t xml:space="preserve">the three </w:t>
      </w:r>
      <w:r w:rsidR="00EA458C">
        <w:rPr>
          <w:bCs/>
        </w:rPr>
        <w:t>magnetic materials</w:t>
      </w:r>
      <w:r w:rsidRPr="002F2C0D">
        <w:rPr>
          <w:bCs/>
        </w:rPr>
        <w:t xml:space="preserve">. Fig. </w:t>
      </w:r>
      <w:ins w:id="906" w:author="백형민" w:date="2022-10-01T14:09:00Z">
        <w:r w:rsidR="00D5152A">
          <w:rPr>
            <w:bCs/>
          </w:rPr>
          <w:t>7</w:t>
        </w:r>
      </w:ins>
      <w:del w:id="907" w:author="백형민" w:date="2022-10-01T14:09:00Z">
        <w:r w:rsidRPr="002F2C0D" w:rsidDel="00D5152A">
          <w:rPr>
            <w:bCs/>
          </w:rPr>
          <w:delText>6</w:delText>
        </w:r>
      </w:del>
      <w:r>
        <w:rPr>
          <w:bCs/>
        </w:rPr>
        <w:t>b</w:t>
      </w:r>
      <w:r w:rsidRPr="002F2C0D">
        <w:rPr>
          <w:bCs/>
        </w:rPr>
        <w:t xml:space="preserve"> </w:t>
      </w:r>
      <w:r w:rsidR="00DC5263">
        <w:rPr>
          <w:bCs/>
        </w:rPr>
        <w:t>manifests</w:t>
      </w:r>
      <w:r w:rsidRPr="002F2C0D">
        <w:rPr>
          <w:bCs/>
        </w:rPr>
        <w:t xml:space="preserve"> the </w:t>
      </w:r>
      <w:r>
        <w:rPr>
          <w:bCs/>
        </w:rPr>
        <w:t xml:space="preserve">corresponding </w:t>
      </w:r>
      <w:r w:rsidR="00DC5263">
        <w:rPr>
          <w:bCs/>
        </w:rPr>
        <w:t>Fast Fourier Transform (FFT) outputs</w:t>
      </w:r>
      <w:r>
        <w:rPr>
          <w:bCs/>
        </w:rPr>
        <w:t xml:space="preserve">, from which the </w:t>
      </w:r>
      <w:r w:rsidRPr="002F2C0D">
        <w:rPr>
          <w:bCs/>
        </w:rPr>
        <w:t>THD</w:t>
      </w:r>
      <w:r w:rsidR="00A67D8A">
        <w:rPr>
          <w:bCs/>
        </w:rPr>
        <w:t>s</w:t>
      </w:r>
      <w:r w:rsidR="00625586" w:rsidRPr="00625586">
        <w:rPr>
          <w:bCs/>
        </w:rPr>
        <w:t xml:space="preserve"> </w:t>
      </w:r>
      <w:r w:rsidR="00B83C96">
        <w:rPr>
          <w:bCs/>
        </w:rPr>
        <w:t xml:space="preserve">in </w:t>
      </w:r>
      <w:r w:rsidR="00625586" w:rsidRPr="002F2C0D">
        <w:rPr>
          <w:bCs/>
        </w:rPr>
        <w:t>Table I</w:t>
      </w:r>
      <w:r w:rsidR="00625586">
        <w:rPr>
          <w:bCs/>
        </w:rPr>
        <w:t>II are obtained</w:t>
      </w:r>
      <w:r w:rsidR="00625586" w:rsidRPr="002F2C0D">
        <w:rPr>
          <w:bCs/>
        </w:rPr>
        <w:t xml:space="preserve">. It can be observed that </w:t>
      </w:r>
      <w:r w:rsidR="00A67D8A">
        <w:rPr>
          <w:bCs/>
        </w:rPr>
        <w:t xml:space="preserve">the </w:t>
      </w:r>
      <w:r w:rsidR="00625586">
        <w:rPr>
          <w:bCs/>
        </w:rPr>
        <w:t>THD in all cases</w:t>
      </w:r>
      <w:r w:rsidR="00625586" w:rsidRPr="002F2C0D">
        <w:rPr>
          <w:bCs/>
        </w:rPr>
        <w:t xml:space="preserve"> is </w:t>
      </w:r>
      <w:r w:rsidR="007F774C">
        <w:rPr>
          <w:bCs/>
        </w:rPr>
        <w:t>&lt;1.55%</w:t>
      </w:r>
      <w:r w:rsidR="00625586">
        <w:rPr>
          <w:bCs/>
        </w:rPr>
        <w:t>,</w:t>
      </w:r>
      <w:r w:rsidR="00625586" w:rsidRPr="002F2C0D">
        <w:rPr>
          <w:bCs/>
        </w:rPr>
        <w:t xml:space="preserve"> all harmonics being at least two orders of magnitude smaller tha</w:t>
      </w:r>
      <w:r w:rsidR="009F40A6">
        <w:rPr>
          <w:bCs/>
        </w:rPr>
        <w:t>n</w:t>
      </w:r>
      <w:r w:rsidR="00625586" w:rsidRPr="002F2C0D">
        <w:rPr>
          <w:bCs/>
        </w:rPr>
        <w:t xml:space="preserve"> the </w:t>
      </w:r>
      <w:r w:rsidR="00625586" w:rsidRPr="00153EB9">
        <w:rPr>
          <w:bCs/>
        </w:rPr>
        <w:t xml:space="preserve">fundamental component.  It is noted that these results might </w:t>
      </w:r>
      <w:r w:rsidR="00625586" w:rsidRPr="00153EB9">
        <w:rPr>
          <w:bCs/>
          <w:rPrChange w:id="908" w:author="백형민" w:date="2022-10-01T16:40:00Z">
            <w:rPr>
              <w:bCs/>
              <w:highlight w:val="yellow"/>
            </w:rPr>
          </w:rPrChange>
        </w:rPr>
        <w:t>be influenced by the bandwidth of the Hall-Effect sensors, which is typically &gt;250kHz [12</w:t>
      </w:r>
      <w:r w:rsidR="00FC6763" w:rsidRPr="00153EB9">
        <w:rPr>
          <w:bCs/>
          <w:rPrChange w:id="909" w:author="백형민" w:date="2022-10-01T16:40:00Z">
            <w:rPr>
              <w:bCs/>
              <w:highlight w:val="yellow"/>
            </w:rPr>
          </w:rPrChange>
        </w:rPr>
        <w:t>];</w:t>
      </w:r>
      <w:r w:rsidR="00FC6763" w:rsidRPr="00153EB9">
        <w:rPr>
          <w:bCs/>
        </w:rPr>
        <w:t xml:space="preserve"> </w:t>
      </w:r>
      <w:r w:rsidR="00FF3E12" w:rsidRPr="00153EB9">
        <w:rPr>
          <w:bCs/>
        </w:rPr>
        <w:t>i</w:t>
      </w:r>
      <w:r w:rsidR="00FC6763" w:rsidRPr="00153EB9">
        <w:rPr>
          <w:bCs/>
        </w:rPr>
        <w:t>.e.</w:t>
      </w:r>
      <w:r w:rsidR="00625586" w:rsidRPr="00153EB9">
        <w:rPr>
          <w:bCs/>
        </w:rPr>
        <w:t xml:space="preserve">, </w:t>
      </w:r>
      <w:r w:rsidR="00B02F5C" w:rsidRPr="00153EB9">
        <w:rPr>
          <w:bCs/>
        </w:rPr>
        <w:t>the bandwidth</w:t>
      </w:r>
      <w:r w:rsidR="002E4FBA" w:rsidRPr="00153EB9">
        <w:rPr>
          <w:bCs/>
        </w:rPr>
        <w:t xml:space="preserve"> of the Hall-effect sensors will have virtually</w:t>
      </w:r>
      <w:r w:rsidR="002E4FBA" w:rsidRPr="002F2C0D">
        <w:rPr>
          <w:bCs/>
        </w:rPr>
        <w:t xml:space="preserve"> no influence </w:t>
      </w:r>
      <w:r w:rsidR="00E01F96" w:rsidRPr="00E01F96">
        <w:rPr>
          <w:bCs/>
          <w:color w:val="FF0000"/>
        </w:rPr>
        <w:t>on</w:t>
      </w:r>
      <w:r w:rsidR="002E4FBA" w:rsidRPr="002F2C0D">
        <w:rPr>
          <w:bCs/>
        </w:rPr>
        <w:t xml:space="preserve"> standard machines used in traction </w:t>
      </w:r>
      <w:r w:rsidR="002E4FBA" w:rsidRPr="001760E5">
        <w:rPr>
          <w:bCs/>
        </w:rPr>
        <w:t>applications [14].</w:t>
      </w:r>
      <w:r w:rsidR="002E4FBA" w:rsidRPr="00FF0E1D">
        <w:rPr>
          <w:bCs/>
        </w:rPr>
        <w:t xml:space="preserve"> Fig. </w:t>
      </w:r>
      <w:ins w:id="910" w:author="백형민" w:date="2022-10-01T14:09:00Z">
        <w:r w:rsidR="00D5152A">
          <w:rPr>
            <w:bCs/>
          </w:rPr>
          <w:t>7</w:t>
        </w:r>
      </w:ins>
      <w:del w:id="911" w:author="백형민" w:date="2022-10-01T14:09:00Z">
        <w:r w:rsidR="002E4FBA" w:rsidRPr="00FF0E1D" w:rsidDel="00D5152A">
          <w:rPr>
            <w:bCs/>
          </w:rPr>
          <w:delText>6</w:delText>
        </w:r>
      </w:del>
      <w:r w:rsidR="002E4FBA" w:rsidRPr="00FF0E1D">
        <w:rPr>
          <w:bCs/>
        </w:rPr>
        <w:t xml:space="preserve">c shows </w:t>
      </w:r>
      <w:r w:rsidR="002E4FBA" w:rsidRPr="00E01F96">
        <w:rPr>
          <w:bCs/>
          <w:color w:val="FF0000"/>
        </w:rPr>
        <w:t>the</w:t>
      </w:r>
      <w:r w:rsidR="00E01F96" w:rsidRPr="00E01F96">
        <w:rPr>
          <w:bCs/>
          <w:color w:val="FF0000"/>
        </w:rPr>
        <w:t xml:space="preserve"> prediction of rotary angle </w:t>
      </w:r>
      <w:r w:rsidR="002E4FBA">
        <w:rPr>
          <w:bCs/>
        </w:rPr>
        <w:t>for the three different magnetic materials and the real position</w:t>
      </w:r>
      <w:r w:rsidR="002E4FBA" w:rsidRPr="00FF0E1D">
        <w:rPr>
          <w:bCs/>
        </w:rPr>
        <w:t xml:space="preserve">. Fig. </w:t>
      </w:r>
      <w:ins w:id="912" w:author="백형민" w:date="2022-10-01T14:10:00Z">
        <w:r w:rsidR="00D5152A">
          <w:rPr>
            <w:bCs/>
          </w:rPr>
          <w:t>7</w:t>
        </w:r>
      </w:ins>
      <w:del w:id="913" w:author="백형민" w:date="2022-10-01T14:10:00Z">
        <w:r w:rsidR="002E4FBA" w:rsidRPr="00FF0E1D" w:rsidDel="00D5152A">
          <w:rPr>
            <w:bCs/>
          </w:rPr>
          <w:delText>6</w:delText>
        </w:r>
      </w:del>
      <w:r w:rsidR="002E4FBA" w:rsidRPr="00FF0E1D">
        <w:rPr>
          <w:bCs/>
        </w:rPr>
        <w:t xml:space="preserve">d shows the error in the </w:t>
      </w:r>
      <w:r w:rsidR="002E4FBA">
        <w:rPr>
          <w:bCs/>
        </w:rPr>
        <w:t>estimated</w:t>
      </w:r>
      <w:r w:rsidR="002E4FBA" w:rsidRPr="00FF0E1D">
        <w:rPr>
          <w:bCs/>
        </w:rPr>
        <w:t xml:space="preserve"> position</w:t>
      </w:r>
      <w:r w:rsidR="002E4FBA">
        <w:rPr>
          <w:bCs/>
        </w:rPr>
        <w:t>; variations in the errors</w:t>
      </w:r>
      <w:r w:rsidR="002E4FBA" w:rsidRPr="00FF0E1D">
        <w:rPr>
          <w:bCs/>
        </w:rPr>
        <w:t xml:space="preserve"> </w:t>
      </w:r>
      <w:r w:rsidR="002E4FBA">
        <w:rPr>
          <w:bCs/>
        </w:rPr>
        <w:t>being</w:t>
      </w:r>
      <w:r w:rsidR="002E4FBA" w:rsidRPr="00FF0E1D">
        <w:rPr>
          <w:bCs/>
        </w:rPr>
        <w:t xml:space="preserve"> due to the harmonics in the flux waveform shown in Fig. </w:t>
      </w:r>
      <w:ins w:id="914" w:author="백형민" w:date="2022-10-01T14:10:00Z">
        <w:r w:rsidR="00D5152A">
          <w:rPr>
            <w:bCs/>
          </w:rPr>
          <w:t>7</w:t>
        </w:r>
      </w:ins>
      <w:del w:id="915" w:author="백형민" w:date="2022-10-01T14:10:00Z">
        <w:r w:rsidR="002E4FBA" w:rsidRPr="00FF0E1D" w:rsidDel="00D5152A">
          <w:rPr>
            <w:bCs/>
          </w:rPr>
          <w:delText>6</w:delText>
        </w:r>
      </w:del>
      <w:r w:rsidR="002E4FBA">
        <w:rPr>
          <w:bCs/>
        </w:rPr>
        <w:t xml:space="preserve">b, </w:t>
      </w:r>
      <w:r w:rsidR="00E01F96">
        <w:rPr>
          <w:bCs/>
        </w:rPr>
        <w:t>i.e.,</w:t>
      </w:r>
      <w:r w:rsidR="002E4FBA">
        <w:rPr>
          <w:bCs/>
        </w:rPr>
        <w:t xml:space="preserve"> they are not the results of assembling tolerances, circuitry, noise, misalignments, etc</w:t>
      </w:r>
      <w:r w:rsidR="002E4FBA" w:rsidRPr="00FF0E1D">
        <w:rPr>
          <w:bCs/>
        </w:rPr>
        <w:t xml:space="preserve">. </w:t>
      </w:r>
    </w:p>
    <w:p w14:paraId="0AE11C0C" w14:textId="65E36E37" w:rsidR="00625586" w:rsidRDefault="00625586" w:rsidP="002E4FBA">
      <w:pPr>
        <w:ind w:firstLine="18pt"/>
        <w:jc w:val="both"/>
        <w:rPr>
          <w:bCs/>
        </w:rPr>
      </w:pPr>
      <w:r w:rsidRPr="00FF0E1D">
        <w:rPr>
          <w:bCs/>
        </w:rPr>
        <w:lastRenderedPageBreak/>
        <w:t xml:space="preserve">It can be observed </w:t>
      </w:r>
      <w:r w:rsidR="00E24165">
        <w:rPr>
          <w:bCs/>
        </w:rPr>
        <w:t xml:space="preserve">in Fig. </w:t>
      </w:r>
      <w:ins w:id="916" w:author="백형민" w:date="2022-10-01T14:10:00Z">
        <w:r w:rsidR="00D5152A">
          <w:rPr>
            <w:bCs/>
          </w:rPr>
          <w:t>7</w:t>
        </w:r>
      </w:ins>
      <w:del w:id="917" w:author="백형민" w:date="2022-10-01T14:10:00Z">
        <w:r w:rsidR="00E24165" w:rsidDel="00D5152A">
          <w:rPr>
            <w:bCs/>
          </w:rPr>
          <w:delText>6</w:delText>
        </w:r>
      </w:del>
      <w:r w:rsidR="001571FD">
        <w:rPr>
          <w:bCs/>
        </w:rPr>
        <w:t>d</w:t>
      </w:r>
      <w:r w:rsidR="00E24165">
        <w:rPr>
          <w:bCs/>
        </w:rPr>
        <w:t xml:space="preserve"> </w:t>
      </w:r>
      <w:r w:rsidRPr="00FF0E1D">
        <w:rPr>
          <w:bCs/>
        </w:rPr>
        <w:t xml:space="preserve">that the lower error is obtained </w:t>
      </w:r>
      <w:r w:rsidR="00432F63">
        <w:rPr>
          <w:bCs/>
        </w:rPr>
        <w:t>for</w:t>
      </w:r>
      <w:r w:rsidR="00432F63" w:rsidRPr="00FF0E1D">
        <w:rPr>
          <w:bCs/>
        </w:rPr>
        <w:t xml:space="preserve"> </w:t>
      </w:r>
      <w:r w:rsidRPr="00FF0E1D">
        <w:rPr>
          <w:bCs/>
        </w:rPr>
        <w:t xml:space="preserve">the sintered </w:t>
      </w:r>
      <w:proofErr w:type="spellStart"/>
      <w:r w:rsidRPr="00FF0E1D">
        <w:rPr>
          <w:bCs/>
        </w:rPr>
        <w:t>NdFeB</w:t>
      </w:r>
      <w:proofErr w:type="spellEnd"/>
      <w:r w:rsidRPr="00FF0E1D">
        <w:rPr>
          <w:bCs/>
        </w:rPr>
        <w:t xml:space="preserve"> magnet</w:t>
      </w:r>
      <w:r>
        <w:rPr>
          <w:bCs/>
        </w:rPr>
        <w:t xml:space="preserve">, </w:t>
      </w:r>
      <w:r w:rsidR="00E01F96" w:rsidRPr="00E01F96">
        <w:rPr>
          <w:bCs/>
          <w:color w:val="FF0000"/>
        </w:rPr>
        <w:t xml:space="preserve">while </w:t>
      </w:r>
      <w:r w:rsidRPr="00FF0E1D">
        <w:rPr>
          <w:bCs/>
        </w:rPr>
        <w:t xml:space="preserve">ferrite magnets </w:t>
      </w:r>
      <w:r w:rsidR="00E01F96">
        <w:rPr>
          <w:bCs/>
        </w:rPr>
        <w:t>show</w:t>
      </w:r>
      <w:r w:rsidRPr="00FF0E1D">
        <w:rPr>
          <w:bCs/>
        </w:rPr>
        <w:t xml:space="preserve"> </w:t>
      </w:r>
      <w:r>
        <w:rPr>
          <w:bCs/>
        </w:rPr>
        <w:t xml:space="preserve">the </w:t>
      </w:r>
      <w:r w:rsidRPr="00FF0E1D">
        <w:rPr>
          <w:bCs/>
        </w:rPr>
        <w:t>worst behavior. Measurement errors are ±1.1º (</w:t>
      </w:r>
      <w:r w:rsidR="009F40A6">
        <w:rPr>
          <w:bCs/>
        </w:rPr>
        <w:t>F</w:t>
      </w:r>
      <w:r w:rsidRPr="00FF0E1D">
        <w:rPr>
          <w:bCs/>
        </w:rPr>
        <w:t xml:space="preserve">errite based), ±0.35º (bonded </w:t>
      </w:r>
      <w:proofErr w:type="spellStart"/>
      <w:r w:rsidRPr="00FF0E1D">
        <w:rPr>
          <w:bCs/>
        </w:rPr>
        <w:t>NdFeB</w:t>
      </w:r>
      <w:proofErr w:type="spellEnd"/>
      <w:r w:rsidRPr="00FF0E1D">
        <w:rPr>
          <w:bCs/>
        </w:rPr>
        <w:t xml:space="preserve"> based)</w:t>
      </w:r>
      <w:r w:rsidR="009F40A6">
        <w:rPr>
          <w:bCs/>
        </w:rPr>
        <w:t>,</w:t>
      </w:r>
      <w:r w:rsidRPr="00FF0E1D">
        <w:rPr>
          <w:bCs/>
        </w:rPr>
        <w:t xml:space="preserve"> and ±0.09º (sintered </w:t>
      </w:r>
      <w:proofErr w:type="spellStart"/>
      <w:r w:rsidRPr="00FF0E1D">
        <w:rPr>
          <w:bCs/>
        </w:rPr>
        <w:t>NdFeB</w:t>
      </w:r>
      <w:proofErr w:type="spellEnd"/>
      <w:r w:rsidRPr="00FF0E1D">
        <w:rPr>
          <w:bCs/>
        </w:rPr>
        <w:t xml:space="preserve"> based). Position error of commercially available resolver</w:t>
      </w:r>
      <w:r>
        <w:rPr>
          <w:bCs/>
        </w:rPr>
        <w:t>s</w:t>
      </w:r>
      <w:r w:rsidRPr="00FF0E1D">
        <w:rPr>
          <w:bCs/>
        </w:rPr>
        <w:t xml:space="preserve"> </w:t>
      </w:r>
      <w:r w:rsidR="009F40A6">
        <w:rPr>
          <w:bCs/>
        </w:rPr>
        <w:t>is</w:t>
      </w:r>
      <w:r>
        <w:rPr>
          <w:bCs/>
        </w:rPr>
        <w:t xml:space="preserve"> in the</w:t>
      </w:r>
      <w:r w:rsidRPr="00FF0E1D">
        <w:rPr>
          <w:bCs/>
        </w:rPr>
        <w:t xml:space="preserve"> range of ±0.5-1.0º for VR resolvers [11] and around ±0.16º for brushless resolvers, meaning that the </w:t>
      </w:r>
      <w:r>
        <w:rPr>
          <w:bCs/>
        </w:rPr>
        <w:t>accuracy</w:t>
      </w:r>
      <w:r w:rsidR="00AB1C3D">
        <w:rPr>
          <w:bCs/>
        </w:rPr>
        <w:t xml:space="preserve"> of the proposed </w:t>
      </w:r>
      <w:r w:rsidR="00AB1C3D" w:rsidRPr="00647506">
        <w:rPr>
          <w:bCs/>
          <w:color w:val="000000" w:themeColor="text1"/>
        </w:rPr>
        <w:t>system</w:t>
      </w:r>
      <w:r w:rsidRPr="00647506">
        <w:rPr>
          <w:bCs/>
          <w:color w:val="000000" w:themeColor="text1"/>
        </w:rPr>
        <w:t xml:space="preserve"> </w:t>
      </w:r>
      <w:r w:rsidR="00647506" w:rsidRPr="00647506">
        <w:rPr>
          <w:bCs/>
          <w:color w:val="000000" w:themeColor="text1"/>
        </w:rPr>
        <w:t>is comparable with commercially available resolvers.</w:t>
      </w:r>
    </w:p>
    <w:tbl>
      <w:tblPr>
        <w:tblStyle w:val="a8"/>
        <w:tblpPr w:leftFromText="141" w:rightFromText="141" w:vertAnchor="text" w:horzAnchor="margin" w:tblpY="146"/>
        <w:tblOverlap w:val="never"/>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06"/>
      </w:tblGrid>
      <w:tr w:rsidR="00516AF9" w14:paraId="64E0E1E1" w14:textId="77777777" w:rsidTr="00516AF9">
        <w:tc>
          <w:tcPr>
            <w:tcW w:w="17.50pt" w:type="dxa"/>
          </w:tcPr>
          <w:p w14:paraId="3D90BC04" w14:textId="77777777" w:rsidR="00516AF9" w:rsidRPr="00AA5886" w:rsidRDefault="00516AF9" w:rsidP="00516AF9">
            <w:pPr>
              <w:pStyle w:val="a"/>
              <w:numPr>
                <w:ilvl w:val="0"/>
                <w:numId w:val="0"/>
              </w:numPr>
              <w:jc w:val="both"/>
              <w:rPr>
                <w:b w:val="0"/>
                <w:bCs/>
                <w:noProof/>
                <w:sz w:val="16"/>
                <w:szCs w:val="16"/>
              </w:rPr>
            </w:pPr>
            <w:r w:rsidRPr="00AA5886">
              <w:rPr>
                <w:b w:val="0"/>
                <w:bCs/>
                <w:noProof/>
                <w:sz w:val="16"/>
                <w:szCs w:val="16"/>
              </w:rPr>
              <w:t>a)</w:t>
            </w:r>
          </w:p>
        </w:tc>
        <w:tc>
          <w:tcPr>
            <w:tcW w:w="225.30pt" w:type="dxa"/>
          </w:tcPr>
          <w:p w14:paraId="7489C895" w14:textId="77777777" w:rsidR="00516AF9" w:rsidRDefault="00516AF9" w:rsidP="00516AF9">
            <w:pPr>
              <w:pStyle w:val="a"/>
              <w:numPr>
                <w:ilvl w:val="0"/>
                <w:numId w:val="0"/>
              </w:numPr>
              <w:jc w:val="both"/>
              <w:rPr>
                <w:b w:val="0"/>
                <w:bCs/>
              </w:rPr>
            </w:pPr>
            <w:r w:rsidRPr="00457EC4">
              <w:rPr>
                <w:noProof/>
              </w:rPr>
              <w:drawing>
                <wp:inline distT="0" distB="0" distL="0" distR="0" wp14:anchorId="09C02645" wp14:editId="2B88D758">
                  <wp:extent cx="2651760" cy="1348740"/>
                  <wp:effectExtent l="0" t="0" r="0" b="3810"/>
                  <wp:docPr id="1" name="그림 1" descr="실내, 체척계이(가) 표시된 사진&#10;&#10;자동 생성된 설명"/>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그림 1" descr="실내, 체척계이(가) 표시된 사진&#10;&#10;자동 생성된 설명"/>
                          <pic:cNvPicPr/>
                        </pic:nvPicPr>
                        <pic:blipFill>
                          <a:blip r:embed="rId52"/>
                          <a:stretch>
                            <a:fillRect/>
                          </a:stretch>
                        </pic:blipFill>
                        <pic:spPr>
                          <a:xfrm rot="10800000">
                            <a:off x="0" y="0"/>
                            <a:ext cx="2663225" cy="1354571"/>
                          </a:xfrm>
                          <a:prstGeom prst="rect">
                            <a:avLst/>
                          </a:prstGeom>
                        </pic:spPr>
                      </pic:pic>
                    </a:graphicData>
                  </a:graphic>
                </wp:inline>
              </w:drawing>
            </w:r>
          </w:p>
        </w:tc>
      </w:tr>
      <w:tr w:rsidR="00516AF9" w14:paraId="11782A3F" w14:textId="77777777" w:rsidTr="00516AF9">
        <w:tc>
          <w:tcPr>
            <w:tcW w:w="17.50pt" w:type="dxa"/>
          </w:tcPr>
          <w:p w14:paraId="2246685B" w14:textId="77777777" w:rsidR="00516AF9" w:rsidRPr="00AA5886" w:rsidRDefault="00516AF9" w:rsidP="00516AF9">
            <w:pPr>
              <w:pStyle w:val="a"/>
              <w:numPr>
                <w:ilvl w:val="0"/>
                <w:numId w:val="0"/>
              </w:numPr>
              <w:jc w:val="both"/>
              <w:rPr>
                <w:b w:val="0"/>
                <w:bCs/>
                <w:noProof/>
                <w:sz w:val="16"/>
                <w:szCs w:val="16"/>
              </w:rPr>
            </w:pPr>
            <w:r w:rsidRPr="00AA5886">
              <w:rPr>
                <w:b w:val="0"/>
                <w:bCs/>
                <w:noProof/>
                <w:sz w:val="16"/>
                <w:szCs w:val="16"/>
              </w:rPr>
              <w:t>b)</w:t>
            </w:r>
          </w:p>
        </w:tc>
        <w:tc>
          <w:tcPr>
            <w:tcW w:w="225.30pt" w:type="dxa"/>
          </w:tcPr>
          <w:p w14:paraId="021E28F4" w14:textId="77777777" w:rsidR="00516AF9" w:rsidRDefault="00516AF9" w:rsidP="00516AF9">
            <w:pPr>
              <w:pStyle w:val="a"/>
              <w:numPr>
                <w:ilvl w:val="0"/>
                <w:numId w:val="0"/>
              </w:numPr>
              <w:jc w:val="both"/>
              <w:rPr>
                <w:noProof/>
              </w:rPr>
            </w:pPr>
          </w:p>
          <w:p w14:paraId="5A15CD77" w14:textId="77777777" w:rsidR="00516AF9" w:rsidRDefault="00516AF9" w:rsidP="00516AF9">
            <w:pPr>
              <w:pStyle w:val="a"/>
              <w:numPr>
                <w:ilvl w:val="0"/>
                <w:numId w:val="0"/>
              </w:numPr>
              <w:jc w:val="both"/>
              <w:rPr>
                <w:noProof/>
              </w:rPr>
            </w:pPr>
            <w:r>
              <w:rPr>
                <w:noProof/>
              </w:rPr>
              <w:drawing>
                <wp:inline distT="0" distB="0" distL="0" distR="0" wp14:anchorId="3BBA203D" wp14:editId="6E7392C2">
                  <wp:extent cx="1851660" cy="1211580"/>
                  <wp:effectExtent l="0" t="0" r="0" b="7620"/>
                  <wp:docPr id="16" name="Grupo 5"/>
                  <wp:cNvGraphicFramePr/>
                  <a:graphic xmlns:a="http://purl.oclc.org/ooxml/drawingml/main">
                    <a:graphicData uri="http://schemas.microsoft.com/office/word/2010/wordprocessingGroup">
                      <wp:wgp>
                        <wp:cNvGrpSpPr>
                          <a:extLst>
                            <a:ext uri="{F59B8463-F414-42e2-B3A4-FFEF48DC7170}">
                              <a15:nonVisualGroupProps xmlns:a15="http://schemas.microsoft.com/office/drawing/2012/main" isLegacyGroup="0"/>
                            </a:ext>
                          </a:extLst>
                        </wp:cNvGrpSpPr>
                        <wp:grpSpPr>
                          <a:xfrm>
                            <a:off x="0" y="0"/>
                            <a:ext cx="1851660" cy="1211580"/>
                            <a:chOff x="0" y="91873"/>
                            <a:chExt cx="2313830" cy="1454656"/>
                          </a:xfrm>
                        </wp:grpSpPr>
                        <pic:pic xmlns:pic="http://purl.oclc.org/ooxml/drawingml/picture">
                          <pic:nvPicPr>
                            <pic:cNvPr id="20" name="Imagen 20"/>
                            <pic:cNvPicPr>
                              <a:picLocks noChangeAspect="1"/>
                            </pic:cNvPicPr>
                          </pic:nvPicPr>
                          <pic:blipFill rotWithShape="1">
                            <a:blip r:embed="rId53"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wsp>
                          <wp:cNvPr id="21" name="CuadroTexto 69"/>
                          <wp:cNvSpPr txBox="1"/>
                          <wp:spPr>
                            <a:xfrm>
                              <a:off x="1205574" y="668246"/>
                              <a:ext cx="1003513" cy="524324"/>
                            </a:xfrm>
                            <a:prstGeom prst="rect">
                              <a:avLst/>
                            </a:prstGeom>
                            <a:noFill/>
                          </wp:spPr>
                          <wp:txbx>
                            <wne:txbxContent>
                              <w:p w14:paraId="262110CF" w14:textId="77777777" w:rsidR="00516AF9" w:rsidRDefault="00516AF9" w:rsidP="00516AF9">
                                <w:pPr>
                                  <w:rPr>
                                    <w:sz w:val="24"/>
                                    <w:szCs w:val="24"/>
                                  </w:rPr>
                                </w:pPr>
                                <w:r>
                                  <w:rPr>
                                    <w:i/>
                                    <w:iCs/>
                                    <w:color w:val="000000" w:themeColor="text1"/>
                                    <w:kern w:val="24"/>
                                    <w:position w:val="-8"/>
                                    <w:sz w:val="32"/>
                                    <w:szCs w:val="32"/>
                                    <w:vertAlign w:val="subscript"/>
                                  </w:rPr>
                                  <w:t>Ferrite</w:t>
                                </w:r>
                              </w:p>
                            </wne:txbxContent>
                          </wp:txbx>
                          <wp:bodyPr wrap="square" rtlCol="0">
                            <a:noAutofit/>
                          </wp:bodyPr>
                        </wp:wsp>
                        <wp:wsp>
                          <wp:cNvPr id="22" name="CuadroTexto 71"/>
                          <wp:cNvSpPr txBox="1"/>
                          <wp:spPr>
                            <a:xfrm>
                              <a:off x="164848" y="517127"/>
                              <a:ext cx="1111091" cy="690897"/>
                            </a:xfrm>
                            <a:prstGeom prst="rect">
                              <a:avLst/>
                            </a:prstGeom>
                            <a:noFill/>
                          </wp:spPr>
                          <wp:txbx>
                            <wne:txbxContent>
                              <w:p w14:paraId="5D8EA3DF" w14:textId="77777777" w:rsidR="00516AF9" w:rsidRDefault="00516AF9" w:rsidP="00516AF9">
                                <w:pPr>
                                  <w:rPr>
                                    <w:sz w:val="24"/>
                                    <w:szCs w:val="24"/>
                                  </w:rPr>
                                </w:pPr>
                                <w:r>
                                  <w:rPr>
                                    <w:i/>
                                    <w:iCs/>
                                    <w:color w:val="000000" w:themeColor="text1"/>
                                    <w:kern w:val="24"/>
                                    <w:position w:val="-8"/>
                                    <w:sz w:val="32"/>
                                    <w:szCs w:val="32"/>
                                    <w:vertAlign w:val="subscript"/>
                                  </w:rPr>
                                  <w:t>Sintered</w:t>
                                </w:r>
                              </w:p>
                              <w:p w14:paraId="44319793" w14:textId="77777777" w:rsidR="00516AF9" w:rsidRDefault="00516AF9" w:rsidP="00516AF9">
                                <w:proofErr w:type="spellStart"/>
                                <w:r>
                                  <w:rPr>
                                    <w:i/>
                                    <w:iCs/>
                                    <w:color w:val="000000" w:themeColor="text1"/>
                                    <w:kern w:val="24"/>
                                    <w:position w:val="-8"/>
                                    <w:sz w:val="32"/>
                                    <w:szCs w:val="32"/>
                                    <w:vertAlign w:val="subscript"/>
                                  </w:rPr>
                                  <w:t>NdFeB</w:t>
                                </w:r>
                                <w:proofErr w:type="spellEnd"/>
                              </w:p>
                            </wne:txbxContent>
                          </wp:txbx>
                          <wp:bodyPr wrap="square" rtlCol="0">
                            <a:noAutofit/>
                          </wp:bodyPr>
                        </wp:wsp>
                      </wp:wgp>
                    </a:graphicData>
                  </a:graphic>
                </wp:inline>
              </w:drawing>
            </w:r>
          </w:p>
        </w:tc>
      </w:tr>
      <w:tr w:rsidR="00516AF9" w:rsidRPr="007F7764" w14:paraId="039BC423" w14:textId="77777777" w:rsidTr="00516AF9">
        <w:tc>
          <w:tcPr>
            <w:tcW w:w="242.80pt" w:type="dxa"/>
            <w:gridSpan w:val="2"/>
          </w:tcPr>
          <w:p w14:paraId="49F97F77" w14:textId="4F96830E" w:rsidR="00516AF9" w:rsidRPr="007F7764" w:rsidRDefault="00516AF9" w:rsidP="00516AF9">
            <w:pPr>
              <w:pStyle w:val="a"/>
              <w:numPr>
                <w:ilvl w:val="0"/>
                <w:numId w:val="0"/>
              </w:numPr>
              <w:jc w:val="both"/>
              <w:rPr>
                <w:b w:val="0"/>
                <w:bCs/>
              </w:rPr>
            </w:pPr>
            <w:r w:rsidRPr="007F7764">
              <w:rPr>
                <w:b w:val="0"/>
                <w:bCs/>
                <w:sz w:val="16"/>
                <w:szCs w:val="16"/>
              </w:rPr>
              <w:t xml:space="preserve">Fig. </w:t>
            </w:r>
            <w:ins w:id="918" w:author="백형민" w:date="2022-10-01T14:10:00Z">
              <w:r w:rsidR="00D5152A">
                <w:rPr>
                  <w:b w:val="0"/>
                  <w:bCs/>
                  <w:sz w:val="16"/>
                  <w:szCs w:val="16"/>
                </w:rPr>
                <w:t>8</w:t>
              </w:r>
            </w:ins>
            <w:del w:id="919" w:author="백형민" w:date="2022-10-01T14:10:00Z">
              <w:r w:rsidRPr="007F7764" w:rsidDel="00D5152A">
                <w:rPr>
                  <w:b w:val="0"/>
                  <w:bCs/>
                  <w:sz w:val="16"/>
                  <w:szCs w:val="16"/>
                </w:rPr>
                <w:delText>7</w:delText>
              </w:r>
            </w:del>
            <w:r w:rsidRPr="007F7764">
              <w:rPr>
                <w:b w:val="0"/>
                <w:bCs/>
                <w:sz w:val="16"/>
                <w:szCs w:val="16"/>
              </w:rPr>
              <w:t xml:space="preserve">. </w:t>
            </w:r>
            <w:r>
              <w:rPr>
                <w:b w:val="0"/>
                <w:bCs/>
                <w:sz w:val="16"/>
                <w:szCs w:val="16"/>
              </w:rPr>
              <w:t xml:space="preserve">a) </w:t>
            </w:r>
            <w:r w:rsidRPr="007F7764">
              <w:rPr>
                <w:b w:val="0"/>
                <w:bCs/>
                <w:sz w:val="16"/>
                <w:szCs w:val="16"/>
              </w:rPr>
              <w:t xml:space="preserve">Lamination of the optimized geometries </w:t>
            </w:r>
            <w:r w:rsidRPr="007F7764">
              <w:rPr>
                <w:rFonts w:ascii="Times" w:hAnsi="Times" w:cs="Times"/>
                <w:b w:val="0"/>
                <w:bCs/>
                <w:sz w:val="16"/>
                <w:szCs w:val="16"/>
              </w:rPr>
              <w:t>for the magnetic resolver design equipping</w:t>
            </w:r>
            <w:r w:rsidRPr="007F7764">
              <w:rPr>
                <w:b w:val="0"/>
                <w:bCs/>
                <w:sz w:val="16"/>
                <w:szCs w:val="16"/>
              </w:rPr>
              <w:t xml:space="preserve">: sintered </w:t>
            </w:r>
            <w:proofErr w:type="spellStart"/>
            <w:r w:rsidRPr="007F7764">
              <w:rPr>
                <w:b w:val="0"/>
                <w:bCs/>
                <w:sz w:val="16"/>
                <w:szCs w:val="16"/>
              </w:rPr>
              <w:t>NdFeB</w:t>
            </w:r>
            <w:proofErr w:type="spellEnd"/>
            <w:r w:rsidRPr="007F7764">
              <w:rPr>
                <w:b w:val="0"/>
                <w:bCs/>
                <w:sz w:val="16"/>
                <w:szCs w:val="16"/>
              </w:rPr>
              <w:t xml:space="preserve"> (left) and Ferrite (rig</w:t>
            </w:r>
            <w:r>
              <w:rPr>
                <w:b w:val="0"/>
                <w:bCs/>
                <w:sz w:val="16"/>
                <w:szCs w:val="16"/>
              </w:rPr>
              <w:t>ht</w:t>
            </w:r>
            <w:r w:rsidRPr="007F7764">
              <w:rPr>
                <w:b w:val="0"/>
                <w:bCs/>
                <w:sz w:val="16"/>
                <w:szCs w:val="16"/>
              </w:rPr>
              <w:t>)</w:t>
            </w:r>
            <w:r>
              <w:rPr>
                <w:b w:val="0"/>
                <w:bCs/>
                <w:sz w:val="16"/>
                <w:szCs w:val="16"/>
              </w:rPr>
              <w:t xml:space="preserve">, and b) </w:t>
            </w:r>
            <w:proofErr w:type="spellStart"/>
            <w:r>
              <w:rPr>
                <w:b w:val="0"/>
                <w:bCs/>
                <w:sz w:val="16"/>
                <w:szCs w:val="16"/>
              </w:rPr>
              <w:t>NdFeB</w:t>
            </w:r>
            <w:proofErr w:type="spellEnd"/>
            <w:r>
              <w:rPr>
                <w:b w:val="0"/>
                <w:bCs/>
                <w:sz w:val="16"/>
                <w:szCs w:val="16"/>
              </w:rPr>
              <w:t xml:space="preserve"> and Ferrite magnets for the designs in Fig. 7a.</w:t>
            </w:r>
          </w:p>
        </w:tc>
      </w:tr>
    </w:tbl>
    <w:p w14:paraId="7E53EE58" w14:textId="16E8E8CB" w:rsidR="007926DF" w:rsidRDefault="007926DF" w:rsidP="00625586">
      <w:pPr>
        <w:ind w:firstLine="18pt"/>
        <w:jc w:val="both"/>
        <w:rPr>
          <w:bCs/>
        </w:rPr>
      </w:pPr>
    </w:p>
    <w:p w14:paraId="0C111D3D" w14:textId="12BE8DB6" w:rsidR="007926DF" w:rsidRDefault="007926DF" w:rsidP="007926DF">
      <w:pPr>
        <w:pStyle w:val="1"/>
      </w:pPr>
      <w:r>
        <w:t xml:space="preserve">Assembly Of The Proposed </w:t>
      </w:r>
      <w:r w:rsidR="000C6650">
        <w:t>Prototype</w:t>
      </w:r>
    </w:p>
    <w:p w14:paraId="68C4674B" w14:textId="4BAE01CA" w:rsidR="00106FE7" w:rsidRDefault="003F059F" w:rsidP="00106FE7">
      <w:pPr>
        <w:pStyle w:val="a"/>
        <w:numPr>
          <w:ilvl w:val="0"/>
          <w:numId w:val="0"/>
        </w:numPr>
        <w:ind w:firstLine="14.20pt"/>
        <w:jc w:val="both"/>
        <w:rPr>
          <w:b w:val="0"/>
          <w:bCs/>
          <w:sz w:val="20"/>
          <w:szCs w:val="20"/>
        </w:rPr>
      </w:pPr>
      <w:r>
        <w:rPr>
          <w:b w:val="0"/>
          <w:bCs/>
          <w:sz w:val="20"/>
          <w:szCs w:val="20"/>
        </w:rPr>
        <w:t xml:space="preserve">The proposed prototype can be assembled in two different configurations: </w:t>
      </w:r>
      <w:r w:rsidRPr="00594C4D">
        <w:rPr>
          <w:b w:val="0"/>
          <w:bCs/>
          <w:sz w:val="20"/>
          <w:szCs w:val="20"/>
        </w:rPr>
        <w:t>in</w:t>
      </w:r>
      <w:r w:rsidR="003D7053" w:rsidRPr="00594C4D">
        <w:rPr>
          <w:b w:val="0"/>
          <w:bCs/>
          <w:sz w:val="20"/>
          <w:szCs w:val="20"/>
        </w:rPr>
        <w:t>-</w:t>
      </w:r>
      <w:r w:rsidRPr="00594C4D">
        <w:rPr>
          <w:b w:val="0"/>
          <w:bCs/>
          <w:sz w:val="20"/>
          <w:szCs w:val="20"/>
        </w:rPr>
        <w:t xml:space="preserve">shaft </w:t>
      </w:r>
      <w:r w:rsidR="008117DE" w:rsidRPr="00594C4D">
        <w:rPr>
          <w:b w:val="0"/>
          <w:bCs/>
          <w:sz w:val="20"/>
          <w:szCs w:val="20"/>
        </w:rPr>
        <w:t xml:space="preserve">mounting and </w:t>
      </w:r>
      <w:r w:rsidR="00991728" w:rsidRPr="00594C4D">
        <w:rPr>
          <w:b w:val="0"/>
          <w:bCs/>
          <w:sz w:val="20"/>
          <w:szCs w:val="20"/>
        </w:rPr>
        <w:t>shaft</w:t>
      </w:r>
      <w:r w:rsidR="003D7053" w:rsidRPr="00594C4D">
        <w:rPr>
          <w:b w:val="0"/>
          <w:bCs/>
          <w:sz w:val="20"/>
          <w:szCs w:val="20"/>
        </w:rPr>
        <w:t>-</w:t>
      </w:r>
      <w:r w:rsidR="006377B1" w:rsidRPr="00594C4D">
        <w:rPr>
          <w:b w:val="0"/>
          <w:bCs/>
          <w:sz w:val="20"/>
          <w:szCs w:val="20"/>
        </w:rPr>
        <w:t xml:space="preserve">type for connections </w:t>
      </w:r>
      <w:r w:rsidR="008117DE" w:rsidRPr="00594C4D">
        <w:rPr>
          <w:b w:val="0"/>
          <w:bCs/>
          <w:sz w:val="20"/>
          <w:szCs w:val="20"/>
        </w:rPr>
        <w:t>through flexible coupling</w:t>
      </w:r>
      <w:r w:rsidR="007958CC" w:rsidRPr="00594C4D">
        <w:rPr>
          <w:b w:val="0"/>
          <w:bCs/>
          <w:sz w:val="20"/>
          <w:szCs w:val="20"/>
        </w:rPr>
        <w:t>s.</w:t>
      </w:r>
      <w:r w:rsidR="008117DE" w:rsidRPr="00594C4D">
        <w:rPr>
          <w:b w:val="0"/>
          <w:bCs/>
          <w:sz w:val="20"/>
          <w:szCs w:val="20"/>
        </w:rPr>
        <w:t xml:space="preserve"> </w:t>
      </w:r>
      <w:r w:rsidR="00516AF9">
        <w:rPr>
          <w:b w:val="0"/>
          <w:bCs/>
          <w:sz w:val="20"/>
          <w:szCs w:val="20"/>
        </w:rPr>
        <w:t>For</w:t>
      </w:r>
      <w:r w:rsidR="007958CC" w:rsidRPr="00594C4D">
        <w:rPr>
          <w:b w:val="0"/>
          <w:bCs/>
          <w:sz w:val="20"/>
          <w:szCs w:val="20"/>
        </w:rPr>
        <w:t xml:space="preserve"> any case</w:t>
      </w:r>
      <w:r w:rsidR="00516AF9">
        <w:rPr>
          <w:b w:val="0"/>
          <w:bCs/>
          <w:sz w:val="20"/>
          <w:szCs w:val="20"/>
        </w:rPr>
        <w:t>s</w:t>
      </w:r>
      <w:r w:rsidR="007958CC" w:rsidRPr="00594C4D">
        <w:rPr>
          <w:b w:val="0"/>
          <w:bCs/>
          <w:sz w:val="20"/>
          <w:szCs w:val="20"/>
        </w:rPr>
        <w:t>, the necessary circuitry is the s</w:t>
      </w:r>
      <w:r w:rsidR="00031F3D" w:rsidRPr="00594C4D">
        <w:rPr>
          <w:b w:val="0"/>
          <w:bCs/>
          <w:sz w:val="20"/>
          <w:szCs w:val="20"/>
        </w:rPr>
        <w:t xml:space="preserve">ame, </w:t>
      </w:r>
      <w:r w:rsidR="005E053A" w:rsidRPr="00594C4D">
        <w:rPr>
          <w:b w:val="0"/>
          <w:bCs/>
          <w:sz w:val="20"/>
          <w:szCs w:val="20"/>
        </w:rPr>
        <w:t>both allow</w:t>
      </w:r>
      <w:r w:rsidR="00031F3D" w:rsidRPr="00594C4D">
        <w:rPr>
          <w:b w:val="0"/>
          <w:bCs/>
          <w:sz w:val="20"/>
          <w:szCs w:val="20"/>
        </w:rPr>
        <w:t>ing</w:t>
      </w:r>
      <w:r w:rsidR="005E053A" w:rsidRPr="00594C4D">
        <w:rPr>
          <w:b w:val="0"/>
          <w:bCs/>
          <w:sz w:val="20"/>
          <w:szCs w:val="20"/>
        </w:rPr>
        <w:t xml:space="preserve"> redundant configuration</w:t>
      </w:r>
      <w:r w:rsidR="00D31F43" w:rsidRPr="00594C4D">
        <w:rPr>
          <w:b w:val="0"/>
          <w:bCs/>
          <w:sz w:val="20"/>
          <w:szCs w:val="20"/>
        </w:rPr>
        <w:t xml:space="preserve"> (i.e.</w:t>
      </w:r>
      <w:r w:rsidR="00A806B7" w:rsidRPr="00594C4D">
        <w:rPr>
          <w:b w:val="0"/>
          <w:bCs/>
          <w:sz w:val="20"/>
          <w:szCs w:val="20"/>
        </w:rPr>
        <w:t>,</w:t>
      </w:r>
      <w:r w:rsidR="00D31F43" w:rsidRPr="00594C4D">
        <w:rPr>
          <w:b w:val="0"/>
          <w:bCs/>
          <w:sz w:val="20"/>
          <w:szCs w:val="20"/>
        </w:rPr>
        <w:t xml:space="preserve"> </w:t>
      </w:r>
      <w:r w:rsidR="00E70789" w:rsidRPr="00594C4D">
        <w:rPr>
          <w:b w:val="0"/>
          <w:bCs/>
          <w:sz w:val="20"/>
          <w:szCs w:val="20"/>
        </w:rPr>
        <w:t xml:space="preserve">providing </w:t>
      </w:r>
      <w:r w:rsidR="00B03857" w:rsidRPr="00594C4D">
        <w:rPr>
          <w:b w:val="0"/>
          <w:bCs/>
          <w:sz w:val="20"/>
          <w:szCs w:val="20"/>
        </w:rPr>
        <w:t>duplicated signals</w:t>
      </w:r>
      <w:r w:rsidR="00D31F43" w:rsidRPr="00594C4D">
        <w:rPr>
          <w:b w:val="0"/>
          <w:bCs/>
          <w:sz w:val="20"/>
          <w:szCs w:val="20"/>
        </w:rPr>
        <w:t>)</w:t>
      </w:r>
      <w:r w:rsidR="005E053A" w:rsidRPr="00594C4D">
        <w:rPr>
          <w:b w:val="0"/>
          <w:bCs/>
          <w:sz w:val="20"/>
          <w:szCs w:val="20"/>
        </w:rPr>
        <w:t xml:space="preserve">. </w:t>
      </w:r>
      <w:r w:rsidR="003973B3" w:rsidRPr="00594C4D">
        <w:rPr>
          <w:b w:val="0"/>
          <w:bCs/>
          <w:sz w:val="20"/>
          <w:szCs w:val="20"/>
        </w:rPr>
        <w:t xml:space="preserve">Fig. </w:t>
      </w:r>
      <w:ins w:id="920" w:author="백형민" w:date="2022-10-01T14:10:00Z">
        <w:r w:rsidR="00D5152A">
          <w:rPr>
            <w:b w:val="0"/>
            <w:bCs/>
            <w:sz w:val="20"/>
            <w:szCs w:val="20"/>
          </w:rPr>
          <w:t>8</w:t>
        </w:r>
      </w:ins>
      <w:del w:id="921" w:author="백형민" w:date="2022-10-01T14:10:00Z">
        <w:r w:rsidR="003973B3" w:rsidRPr="00594C4D" w:rsidDel="00D5152A">
          <w:rPr>
            <w:b w:val="0"/>
            <w:bCs/>
            <w:sz w:val="20"/>
            <w:szCs w:val="20"/>
          </w:rPr>
          <w:delText>7</w:delText>
        </w:r>
      </w:del>
      <w:r w:rsidR="00E30BF0" w:rsidRPr="00594C4D">
        <w:rPr>
          <w:b w:val="0"/>
          <w:bCs/>
          <w:sz w:val="20"/>
          <w:szCs w:val="20"/>
        </w:rPr>
        <w:t>a</w:t>
      </w:r>
      <w:r w:rsidR="003973B3" w:rsidRPr="00594C4D">
        <w:rPr>
          <w:b w:val="0"/>
          <w:bCs/>
          <w:sz w:val="20"/>
          <w:szCs w:val="20"/>
        </w:rPr>
        <w:t xml:space="preserve"> shows the laser cutout</w:t>
      </w:r>
      <w:r w:rsidR="00457EC4" w:rsidRPr="00594C4D">
        <w:rPr>
          <w:b w:val="0"/>
          <w:bCs/>
          <w:sz w:val="20"/>
          <w:szCs w:val="20"/>
        </w:rPr>
        <w:t xml:space="preserve"> (silicon steel 50H350)</w:t>
      </w:r>
      <w:r w:rsidR="003973B3" w:rsidRPr="00594C4D">
        <w:rPr>
          <w:b w:val="0"/>
          <w:bCs/>
          <w:sz w:val="20"/>
          <w:szCs w:val="20"/>
        </w:rPr>
        <w:t xml:space="preserve"> of the optimized designs </w:t>
      </w:r>
      <w:r w:rsidR="002567FC" w:rsidRPr="00594C4D">
        <w:rPr>
          <w:b w:val="0"/>
          <w:bCs/>
          <w:sz w:val="20"/>
          <w:szCs w:val="20"/>
        </w:rPr>
        <w:t xml:space="preserve">for the prototypes </w:t>
      </w:r>
      <w:r w:rsidR="00E571F7" w:rsidRPr="00594C4D">
        <w:rPr>
          <w:b w:val="0"/>
          <w:bCs/>
          <w:sz w:val="20"/>
          <w:szCs w:val="20"/>
        </w:rPr>
        <w:t>equipping</w:t>
      </w:r>
      <w:r w:rsidR="00457EC4" w:rsidRPr="00594C4D">
        <w:rPr>
          <w:b w:val="0"/>
          <w:bCs/>
          <w:sz w:val="20"/>
          <w:szCs w:val="20"/>
        </w:rPr>
        <w:t xml:space="preserve"> sintered</w:t>
      </w:r>
      <w:r w:rsidR="00E571F7" w:rsidRPr="00594C4D">
        <w:rPr>
          <w:b w:val="0"/>
          <w:bCs/>
          <w:sz w:val="20"/>
          <w:szCs w:val="20"/>
        </w:rPr>
        <w:t xml:space="preserve"> </w:t>
      </w:r>
      <w:proofErr w:type="spellStart"/>
      <w:r w:rsidR="003C55B0" w:rsidRPr="00594C4D">
        <w:rPr>
          <w:b w:val="0"/>
          <w:bCs/>
          <w:sz w:val="20"/>
          <w:szCs w:val="20"/>
        </w:rPr>
        <w:t>NdFeB</w:t>
      </w:r>
      <w:proofErr w:type="spellEnd"/>
      <w:r w:rsidR="003C55B0" w:rsidRPr="00594C4D">
        <w:rPr>
          <w:b w:val="0"/>
          <w:bCs/>
          <w:sz w:val="20"/>
          <w:szCs w:val="20"/>
        </w:rPr>
        <w:t xml:space="preserve"> magnets</w:t>
      </w:r>
      <w:r w:rsidR="00457EC4" w:rsidRPr="00594C4D">
        <w:rPr>
          <w:b w:val="0"/>
          <w:bCs/>
          <w:sz w:val="20"/>
          <w:szCs w:val="20"/>
        </w:rPr>
        <w:t xml:space="preserve"> and Ferrite magnets</w:t>
      </w:r>
      <w:r w:rsidR="00756DB9" w:rsidRPr="00594C4D">
        <w:rPr>
          <w:b w:val="0"/>
          <w:bCs/>
          <w:sz w:val="20"/>
          <w:szCs w:val="20"/>
        </w:rPr>
        <w:t xml:space="preserve">, the PM samples being shown in Fig. </w:t>
      </w:r>
      <w:ins w:id="922" w:author="백형민" w:date="2022-10-01T14:10:00Z">
        <w:r w:rsidR="00D5152A">
          <w:rPr>
            <w:b w:val="0"/>
            <w:bCs/>
            <w:sz w:val="20"/>
            <w:szCs w:val="20"/>
          </w:rPr>
          <w:t>8</w:t>
        </w:r>
      </w:ins>
      <w:del w:id="923" w:author="백형민" w:date="2022-10-01T14:10:00Z">
        <w:r w:rsidR="00756DB9" w:rsidRPr="00594C4D" w:rsidDel="00D5152A">
          <w:rPr>
            <w:b w:val="0"/>
            <w:bCs/>
            <w:sz w:val="20"/>
            <w:szCs w:val="20"/>
          </w:rPr>
          <w:delText>7</w:delText>
        </w:r>
      </w:del>
      <w:r w:rsidR="00756DB9" w:rsidRPr="00594C4D">
        <w:rPr>
          <w:b w:val="0"/>
          <w:bCs/>
          <w:sz w:val="20"/>
          <w:szCs w:val="20"/>
        </w:rPr>
        <w:t xml:space="preserve">b. </w:t>
      </w:r>
      <w:r w:rsidR="007D4422" w:rsidRPr="00594C4D">
        <w:rPr>
          <w:b w:val="0"/>
          <w:bCs/>
          <w:sz w:val="20"/>
          <w:szCs w:val="20"/>
        </w:rPr>
        <w:t xml:space="preserve">The same laser cutout and magnets </w:t>
      </w:r>
      <w:r w:rsidR="000D32F4" w:rsidRPr="00594C4D">
        <w:rPr>
          <w:b w:val="0"/>
          <w:bCs/>
          <w:sz w:val="20"/>
          <w:szCs w:val="20"/>
        </w:rPr>
        <w:t xml:space="preserve">will </w:t>
      </w:r>
      <w:r w:rsidR="007D4422" w:rsidRPr="00594C4D">
        <w:rPr>
          <w:b w:val="0"/>
          <w:bCs/>
          <w:sz w:val="20"/>
          <w:szCs w:val="20"/>
        </w:rPr>
        <w:t xml:space="preserve">be used for both the in-shaft and </w:t>
      </w:r>
      <w:r w:rsidR="00991728" w:rsidRPr="00594C4D">
        <w:rPr>
          <w:b w:val="0"/>
          <w:bCs/>
          <w:sz w:val="20"/>
          <w:szCs w:val="20"/>
        </w:rPr>
        <w:t>shaft</w:t>
      </w:r>
      <w:r w:rsidR="00C121E9" w:rsidRPr="00594C4D">
        <w:rPr>
          <w:b w:val="0"/>
          <w:bCs/>
          <w:sz w:val="20"/>
          <w:szCs w:val="20"/>
        </w:rPr>
        <w:t>-</w:t>
      </w:r>
      <w:r w:rsidR="00991728" w:rsidRPr="00594C4D">
        <w:rPr>
          <w:b w:val="0"/>
          <w:bCs/>
          <w:sz w:val="20"/>
          <w:szCs w:val="20"/>
        </w:rPr>
        <w:t>type</w:t>
      </w:r>
      <w:r w:rsidR="00C121E9" w:rsidRPr="00594C4D">
        <w:rPr>
          <w:b w:val="0"/>
          <w:bCs/>
          <w:sz w:val="20"/>
          <w:szCs w:val="20"/>
        </w:rPr>
        <w:t xml:space="preserve"> resolver</w:t>
      </w:r>
      <w:r w:rsidR="00BA2970" w:rsidRPr="00594C4D">
        <w:rPr>
          <w:b w:val="0"/>
          <w:bCs/>
          <w:sz w:val="20"/>
          <w:szCs w:val="20"/>
        </w:rPr>
        <w:t>s</w:t>
      </w:r>
      <w:r w:rsidR="00C121E9">
        <w:rPr>
          <w:b w:val="0"/>
          <w:bCs/>
          <w:sz w:val="20"/>
          <w:szCs w:val="20"/>
        </w:rPr>
        <w:t>.</w:t>
      </w:r>
    </w:p>
    <w:p w14:paraId="6AC2C955" w14:textId="2C84CD8C" w:rsidR="00BE4A99" w:rsidRDefault="00BA2970" w:rsidP="002A3948">
      <w:pPr>
        <w:pStyle w:val="2"/>
      </w:pPr>
      <w:r>
        <w:t>Shaft-type</w:t>
      </w:r>
      <w:r w:rsidR="006377B1">
        <w:t xml:space="preserve"> assembly</w:t>
      </w:r>
    </w:p>
    <w:p w14:paraId="376176A8" w14:textId="0A0540BD" w:rsidR="000527DD" w:rsidRDefault="00634602" w:rsidP="000527DD">
      <w:pPr>
        <w:ind w:firstLine="14.40pt"/>
        <w:jc w:val="both"/>
      </w:pPr>
      <w:r>
        <w:t>The shaft</w:t>
      </w:r>
      <w:r w:rsidR="00082B6C">
        <w:t>-</w:t>
      </w:r>
      <w:r>
        <w:t>type</w:t>
      </w:r>
      <w:r w:rsidR="00991842">
        <w:t xml:space="preserve"> magnetic resolver is shown in </w:t>
      </w:r>
      <w:r w:rsidR="00B52D7A">
        <w:t xml:space="preserve">Fig. </w:t>
      </w:r>
      <w:ins w:id="924" w:author="백형민" w:date="2022-10-01T14:10:00Z">
        <w:r w:rsidR="00D5152A">
          <w:t>9</w:t>
        </w:r>
      </w:ins>
      <w:del w:id="925" w:author="백형민" w:date="2022-10-01T14:10:00Z">
        <w:r w:rsidR="00991842" w:rsidDel="00D5152A">
          <w:delText>8</w:delText>
        </w:r>
      </w:del>
      <w:r w:rsidR="00991842">
        <w:t>.</w:t>
      </w:r>
      <w:r>
        <w:t xml:space="preserve"> </w:t>
      </w:r>
      <w:r w:rsidR="003B3EFC">
        <w:t xml:space="preserve">It </w:t>
      </w:r>
      <w:r w:rsidR="00F32F58">
        <w:t>is equipped with</w:t>
      </w:r>
      <w:r w:rsidR="003B3EFC">
        <w:t xml:space="preserve"> the rotor cutout and PMs shown in Fig 7</w:t>
      </w:r>
      <w:r w:rsidR="00945E17">
        <w:t>.</w:t>
      </w:r>
      <w:r w:rsidR="005D061F">
        <w:t xml:space="preserve"> </w:t>
      </w:r>
      <w:r w:rsidR="00F32F58">
        <w:t xml:space="preserve">It was designed </w:t>
      </w:r>
      <w:r w:rsidR="006D0BD0">
        <w:t xml:space="preserve">with </w:t>
      </w:r>
      <w:r w:rsidR="00B04349">
        <w:t xml:space="preserve">an </w:t>
      </w:r>
      <w:r w:rsidR="006D0BD0">
        <w:t>8</w:t>
      </w:r>
      <w:r w:rsidR="00516AF9">
        <w:t>-</w:t>
      </w:r>
      <w:r w:rsidR="009E31BD">
        <w:t>mm shaft</w:t>
      </w:r>
      <w:r w:rsidR="00FD38D0">
        <w:t xml:space="preserve"> diameter</w:t>
      </w:r>
      <w:r w:rsidR="009B56E3">
        <w:t>,</w:t>
      </w:r>
      <w:r w:rsidR="009E31BD">
        <w:t xml:space="preserve"> the diameter of the body and axial </w:t>
      </w:r>
      <w:r w:rsidR="00CF1375">
        <w:t xml:space="preserve">dimensions being </w:t>
      </w:r>
      <w:r w:rsidR="00561550">
        <w:t>52</w:t>
      </w:r>
      <w:r w:rsidR="00CF1375">
        <w:t xml:space="preserve"> mm</w:t>
      </w:r>
      <w:r w:rsidR="00561550">
        <w:t xml:space="preserve"> and 17 mm respectively.</w:t>
      </w:r>
      <w:r w:rsidR="00883DA5">
        <w:t xml:space="preserve"> This design is suitable </w:t>
      </w:r>
      <w:r w:rsidR="009B56E3">
        <w:t xml:space="preserve">for the connection </w:t>
      </w:r>
      <w:r w:rsidR="0045768B">
        <w:t>through flexible couplings.</w:t>
      </w:r>
      <w:r w:rsidR="00B81732">
        <w:t xml:space="preserve"> It ca</w:t>
      </w:r>
      <w:r w:rsidR="0045768B">
        <w:t>n</w:t>
      </w:r>
      <w:r w:rsidR="00B81732">
        <w:t xml:space="preserve"> be observed that </w:t>
      </w:r>
      <w:r w:rsidR="001C6F3F">
        <w:t>the PCB</w:t>
      </w:r>
      <w:r w:rsidR="00B81732">
        <w:t xml:space="preserve"> integrates four Hall-effect sensors</w:t>
      </w:r>
      <w:r w:rsidR="0072070A">
        <w:t xml:space="preserve"> (i.e.</w:t>
      </w:r>
      <w:r w:rsidR="00A806B7">
        <w:t>,</w:t>
      </w:r>
      <w:r w:rsidR="0072070A">
        <w:t xml:space="preserve"> two </w:t>
      </w:r>
      <w:proofErr w:type="spellStart"/>
      <w:r w:rsidR="0072070A" w:rsidRPr="00AB75C4">
        <w:rPr>
          <w:i/>
          <w:iCs/>
        </w:rPr>
        <w:t>Hall</w:t>
      </w:r>
      <w:r w:rsidR="0072070A" w:rsidRPr="00AB75C4">
        <w:rPr>
          <w:i/>
          <w:iCs/>
          <w:vertAlign w:val="subscript"/>
        </w:rPr>
        <w:t>C</w:t>
      </w:r>
      <w:proofErr w:type="spellEnd"/>
      <w:r w:rsidR="0072070A">
        <w:t xml:space="preserve"> and two </w:t>
      </w:r>
      <w:proofErr w:type="spellStart"/>
      <w:r w:rsidR="0072070A" w:rsidRPr="00AB75C4">
        <w:rPr>
          <w:i/>
          <w:iCs/>
        </w:rPr>
        <w:t>Hall</w:t>
      </w:r>
      <w:r w:rsidR="0072070A" w:rsidRPr="00AB75C4">
        <w:rPr>
          <w:i/>
          <w:iCs/>
          <w:vertAlign w:val="subscript"/>
        </w:rPr>
        <w:t>S</w:t>
      </w:r>
      <w:proofErr w:type="spellEnd"/>
      <w:r w:rsidR="0072070A">
        <w:t>)</w:t>
      </w:r>
      <w:r w:rsidR="009F40A6">
        <w:t>,</w:t>
      </w:r>
      <w:r w:rsidR="00B81732">
        <w:t xml:space="preserve"> </w:t>
      </w:r>
      <w:r w:rsidR="0094120A">
        <w:t>i.e.</w:t>
      </w:r>
      <w:r w:rsidR="00A806B7">
        <w:t>,</w:t>
      </w:r>
      <w:r w:rsidR="0094120A">
        <w:t xml:space="preserve"> </w:t>
      </w:r>
      <w:r w:rsidR="0072070A">
        <w:t>it provide</w:t>
      </w:r>
      <w:r w:rsidR="0094120A">
        <w:t>s</w:t>
      </w:r>
      <w:r w:rsidR="0072070A">
        <w:t xml:space="preserve"> redundant </w:t>
      </w:r>
      <w:r w:rsidR="00343BF8">
        <w:t xml:space="preserve">output </w:t>
      </w:r>
      <w:r w:rsidR="0045768B">
        <w:t>signals</w:t>
      </w:r>
      <w:r w:rsidR="00343BF8">
        <w:t>. The design</w:t>
      </w:r>
      <w:r w:rsidR="00CE7918">
        <w:t xml:space="preserve"> also</w:t>
      </w:r>
      <w:r w:rsidR="00343BF8">
        <w:t xml:space="preserve"> includes two bearings</w:t>
      </w:r>
      <w:r w:rsidR="002A42E3">
        <w:t xml:space="preserve">: </w:t>
      </w:r>
      <w:r w:rsidR="00567F48">
        <w:t>front and</w:t>
      </w:r>
      <w:r w:rsidR="00DD46D3">
        <w:t xml:space="preserve"> rear cover hosts</w:t>
      </w:r>
      <w:r w:rsidR="00883DA5">
        <w:t>.</w:t>
      </w:r>
      <w:r w:rsidR="006432B8">
        <w:t xml:space="preserve"> </w:t>
      </w:r>
    </w:p>
    <w:p w14:paraId="0786056A" w14:textId="3B8A761F" w:rsidR="004C6078" w:rsidRDefault="004C6078" w:rsidP="004C6078">
      <w:pPr>
        <w:jc w:val="both"/>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4C6078" w14:paraId="352FCC46" w14:textId="77777777" w:rsidTr="00D12684">
        <w:tc>
          <w:tcPr>
            <w:tcW w:w="242.80pt" w:type="dxa"/>
          </w:tcPr>
          <w:p w14:paraId="74B7406F" w14:textId="0E109A58" w:rsidR="004C6078" w:rsidRDefault="00F96BBF" w:rsidP="00F96BBF">
            <w:r>
              <w:rPr>
                <w:noProof/>
              </w:rPr>
              <w:drawing>
                <wp:inline distT="0" distB="0" distL="0" distR="0" wp14:anchorId="1D32B962" wp14:editId="041259B7">
                  <wp:extent cx="2372007" cy="1932167"/>
                  <wp:effectExtent l="0" t="0" r="0" b="0"/>
                  <wp:docPr id="31" name="Imagen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4C6078" w14:paraId="28B8FA16" w14:textId="77777777" w:rsidTr="00D12684">
        <w:tc>
          <w:tcPr>
            <w:tcW w:w="242.80pt" w:type="dxa"/>
          </w:tcPr>
          <w:p w14:paraId="05BC6D47" w14:textId="3D8D0868" w:rsidR="004C6078" w:rsidRDefault="0070728B" w:rsidP="004C6078">
            <w:pPr>
              <w:jc w:val="both"/>
            </w:pPr>
            <w:r w:rsidRPr="00E77004">
              <w:rPr>
                <w:sz w:val="16"/>
                <w:szCs w:val="16"/>
              </w:rPr>
              <w:t xml:space="preserve">Fig. </w:t>
            </w:r>
            <w:ins w:id="926" w:author="백형민" w:date="2022-10-01T14:10:00Z">
              <w:r w:rsidR="00D5152A">
                <w:rPr>
                  <w:sz w:val="16"/>
                  <w:szCs w:val="16"/>
                </w:rPr>
                <w:t>9</w:t>
              </w:r>
            </w:ins>
            <w:del w:id="927" w:author="백형민" w:date="2022-10-01T14:10:00Z">
              <w:r w:rsidRPr="00E77004" w:rsidDel="00D5152A">
                <w:rPr>
                  <w:sz w:val="16"/>
                  <w:szCs w:val="16"/>
                </w:rPr>
                <w:delText>8</w:delText>
              </w:r>
            </w:del>
            <w:r w:rsidR="00E77004" w:rsidRPr="00E77004">
              <w:rPr>
                <w:sz w:val="16"/>
                <w:szCs w:val="16"/>
              </w:rPr>
              <w:t>.</w:t>
            </w:r>
            <w:r w:rsidR="00E77004">
              <w:rPr>
                <w:sz w:val="16"/>
                <w:szCs w:val="16"/>
              </w:rPr>
              <w:t xml:space="preserve"> </w:t>
            </w:r>
            <w:r w:rsidR="00634602">
              <w:rPr>
                <w:sz w:val="16"/>
                <w:szCs w:val="16"/>
              </w:rPr>
              <w:t>Disassemble</w:t>
            </w:r>
            <w:r w:rsidR="00E77004">
              <w:rPr>
                <w:sz w:val="16"/>
                <w:szCs w:val="16"/>
              </w:rPr>
              <w:t xml:space="preserve"> vie</w:t>
            </w:r>
            <w:r w:rsidR="00634602">
              <w:rPr>
                <w:sz w:val="16"/>
                <w:szCs w:val="16"/>
              </w:rPr>
              <w:t xml:space="preserve">w of the </w:t>
            </w:r>
            <w:r w:rsidR="00E77004" w:rsidRPr="00E77004">
              <w:rPr>
                <w:sz w:val="16"/>
                <w:szCs w:val="16"/>
              </w:rPr>
              <w:t>Shaft</w:t>
            </w:r>
            <w:r w:rsidR="00634602">
              <w:rPr>
                <w:sz w:val="16"/>
                <w:szCs w:val="16"/>
              </w:rPr>
              <w:t>-</w:t>
            </w:r>
            <w:r w:rsidR="00E77004" w:rsidRPr="00E77004">
              <w:rPr>
                <w:sz w:val="16"/>
                <w:szCs w:val="16"/>
              </w:rPr>
              <w:t xml:space="preserve">type </w:t>
            </w:r>
            <w:r w:rsidR="00E77004">
              <w:rPr>
                <w:sz w:val="16"/>
                <w:szCs w:val="16"/>
              </w:rPr>
              <w:t>magnetic resolver</w:t>
            </w:r>
          </w:p>
        </w:tc>
      </w:tr>
    </w:tbl>
    <w:p w14:paraId="423FF038" w14:textId="470FFB8C" w:rsidR="00E24AC3" w:rsidRDefault="00E24AC3" w:rsidP="00E24AC3">
      <w:pPr>
        <w:pStyle w:val="2"/>
      </w:pPr>
      <w:r>
        <w:t>In-shaft mount assembly</w:t>
      </w:r>
    </w:p>
    <w:p w14:paraId="0AFF1BB1" w14:textId="786B39D9" w:rsidR="00BA5092" w:rsidRDefault="0045768B" w:rsidP="0045768B">
      <w:pPr>
        <w:ind w:firstLine="14.40pt"/>
        <w:jc w:val="both"/>
      </w:pPr>
      <w:r>
        <w:t>The in</w:t>
      </w:r>
      <w:r w:rsidR="005332A6">
        <w:t xml:space="preserve">-shaft </w:t>
      </w:r>
      <w:r>
        <w:t xml:space="preserve">type magnetic resolver is shown in Fig. </w:t>
      </w:r>
      <w:ins w:id="928" w:author="백형민" w:date="2022-10-01T14:10:00Z">
        <w:r w:rsidR="00D5152A">
          <w:t>10</w:t>
        </w:r>
      </w:ins>
      <w:del w:id="929" w:author="백형민" w:date="2022-10-01T14:10:00Z">
        <w:r w:rsidR="005332A6" w:rsidDel="00D5152A">
          <w:delText>9</w:delText>
        </w:r>
      </w:del>
      <w:r>
        <w:t xml:space="preserve">. It is equipped with the rotor cutout and PMs shown in Fig </w:t>
      </w:r>
      <w:ins w:id="930" w:author="백형민" w:date="2022-10-01T14:10:00Z">
        <w:r w:rsidR="00D5152A">
          <w:t>8</w:t>
        </w:r>
      </w:ins>
      <w:del w:id="931" w:author="백형민" w:date="2022-10-01T14:10:00Z">
        <w:r w:rsidDel="00D5152A">
          <w:delText>7</w:delText>
        </w:r>
      </w:del>
      <w:r>
        <w:t xml:space="preserve">. </w:t>
      </w:r>
      <w:r w:rsidR="005B4BBA">
        <w:t>The rotor of the sensor is directly connected to the machine shaft and fixed by a nut.</w:t>
      </w:r>
      <w:r>
        <w:t xml:space="preserve"> </w:t>
      </w:r>
      <w:r w:rsidR="00D84992">
        <w:t>The axial length of the sensor exploding bolts is 5 mm</w:t>
      </w:r>
      <w:r w:rsidR="009F40A6">
        <w:t>,</w:t>
      </w:r>
      <w:r w:rsidR="00D84992">
        <w:t xml:space="preserve"> and the </w:t>
      </w:r>
      <w:r w:rsidR="002A7031">
        <w:t>diameter of the sensor is 70 mm</w:t>
      </w:r>
      <w:r>
        <w:t xml:space="preserve">. </w:t>
      </w:r>
      <w:r w:rsidR="00B36585">
        <w:t>In this case,</w:t>
      </w:r>
      <w:r>
        <w:t xml:space="preserve"> the PCB integrates </w:t>
      </w:r>
      <w:r w:rsidR="003209AB">
        <w:t>only two</w:t>
      </w:r>
      <w:r>
        <w:t xml:space="preserve"> Hall-effect sensors (i.e.</w:t>
      </w:r>
      <w:r w:rsidR="00A806B7">
        <w:t>,</w:t>
      </w:r>
      <w:r>
        <w:t xml:space="preserve"> </w:t>
      </w:r>
      <w:proofErr w:type="spellStart"/>
      <w:r w:rsidRPr="00973CFE">
        <w:rPr>
          <w:i/>
          <w:iCs/>
        </w:rPr>
        <w:t>Hall</w:t>
      </w:r>
      <w:r w:rsidRPr="00973CFE">
        <w:rPr>
          <w:i/>
          <w:iCs/>
          <w:vertAlign w:val="subscript"/>
        </w:rPr>
        <w:t>C</w:t>
      </w:r>
      <w:proofErr w:type="spellEnd"/>
      <w:r>
        <w:t xml:space="preserve"> and </w:t>
      </w:r>
      <w:proofErr w:type="spellStart"/>
      <w:r w:rsidRPr="00973CFE">
        <w:rPr>
          <w:i/>
          <w:iCs/>
        </w:rPr>
        <w:t>Hall</w:t>
      </w:r>
      <w:r w:rsidRPr="00973CFE">
        <w:rPr>
          <w:i/>
          <w:iCs/>
          <w:vertAlign w:val="subscript"/>
        </w:rPr>
        <w:t>S</w:t>
      </w:r>
      <w:proofErr w:type="spellEnd"/>
      <w:r>
        <w:t>)</w:t>
      </w:r>
      <w:r w:rsidR="009F40A6">
        <w:t>,</w:t>
      </w:r>
      <w:r>
        <w:t xml:space="preserve"> </w:t>
      </w:r>
      <w:r w:rsidR="00CE331F">
        <w:t xml:space="preserve">although </w:t>
      </w:r>
      <w:r w:rsidR="003209AB">
        <w:t xml:space="preserve">this design </w:t>
      </w:r>
      <w:r w:rsidR="00294033">
        <w:t xml:space="preserve">also </w:t>
      </w:r>
      <w:r w:rsidR="00B40FE4">
        <w:t>allows redundant configuration</w:t>
      </w:r>
      <w:r>
        <w:t>.</w:t>
      </w:r>
      <w:r w:rsidR="005D1E83">
        <w:t xml:space="preserve"> </w:t>
      </w:r>
      <w:r>
        <w:t>Th</w:t>
      </w:r>
      <w:r w:rsidR="00563457">
        <w:t>e</w:t>
      </w:r>
      <w:r>
        <w:t xml:space="preserve"> </w:t>
      </w:r>
      <w:r w:rsidR="00563457">
        <w:t xml:space="preserve">advantage of this </w:t>
      </w:r>
      <w:r>
        <w:t xml:space="preserve">design </w:t>
      </w:r>
      <w:r w:rsidR="00563457">
        <w:t xml:space="preserve">is that it </w:t>
      </w:r>
      <w:r w:rsidR="000B0DF8">
        <w:t xml:space="preserve">does not </w:t>
      </w:r>
      <w:r w:rsidR="00B40FE4">
        <w:t>require bearings</w:t>
      </w:r>
      <w:r w:rsidR="005D1E83">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E3773D" w14:paraId="7ED93581" w14:textId="77777777" w:rsidTr="00D12684">
        <w:tc>
          <w:tcPr>
            <w:tcW w:w="242.80pt" w:type="dxa"/>
          </w:tcPr>
          <w:p w14:paraId="0387767C" w14:textId="705E6A02" w:rsidR="00E3773D" w:rsidRDefault="00A866C4" w:rsidP="00E3773D">
            <w:pPr>
              <w:jc w:val="both"/>
            </w:pPr>
            <w:r>
              <w:rPr>
                <w:noProof/>
              </w:rPr>
              <w:drawing>
                <wp:inline distT="0" distB="0" distL="0" distR="0" wp14:anchorId="10E47CEC" wp14:editId="509076E1">
                  <wp:extent cx="2658236" cy="1854200"/>
                  <wp:effectExtent l="0" t="0" r="889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E3773D" w14:paraId="42C1745E" w14:textId="77777777" w:rsidTr="00D12684">
        <w:tc>
          <w:tcPr>
            <w:tcW w:w="242.80pt" w:type="dxa"/>
          </w:tcPr>
          <w:p w14:paraId="6DE69A7C" w14:textId="65EC08DB" w:rsidR="00E3773D" w:rsidRDefault="005332A6" w:rsidP="00E3773D">
            <w:pPr>
              <w:jc w:val="both"/>
            </w:pPr>
            <w:r w:rsidRPr="001A31E8">
              <w:rPr>
                <w:sz w:val="16"/>
                <w:szCs w:val="16"/>
              </w:rPr>
              <w:t>Fig.</w:t>
            </w:r>
            <w:ins w:id="932" w:author="백형민" w:date="2022-10-01T14:10:00Z">
              <w:r w:rsidR="00D5152A">
                <w:rPr>
                  <w:sz w:val="16"/>
                  <w:szCs w:val="16"/>
                </w:rPr>
                <w:t>10</w:t>
              </w:r>
            </w:ins>
            <w:del w:id="933" w:author="백형민" w:date="2022-10-01T14:10:00Z">
              <w:r w:rsidRPr="001A31E8" w:rsidDel="00D5152A">
                <w:rPr>
                  <w:sz w:val="16"/>
                  <w:szCs w:val="16"/>
                </w:rPr>
                <w:delText>9</w:delText>
              </w:r>
            </w:del>
            <w:r w:rsidRPr="001A31E8">
              <w:rPr>
                <w:sz w:val="16"/>
                <w:szCs w:val="16"/>
              </w:rPr>
              <w:t xml:space="preserve"> In-</w:t>
            </w:r>
            <w:r w:rsidR="00B40FE4" w:rsidRPr="001A31E8">
              <w:rPr>
                <w:sz w:val="16"/>
                <w:szCs w:val="16"/>
              </w:rPr>
              <w:t>shaft</w:t>
            </w:r>
            <w:r w:rsidRPr="001A31E8">
              <w:rPr>
                <w:sz w:val="16"/>
                <w:szCs w:val="16"/>
              </w:rPr>
              <w:t xml:space="preserve"> type </w:t>
            </w:r>
            <w:r w:rsidR="001A31E8" w:rsidRPr="001A31E8">
              <w:rPr>
                <w:sz w:val="16"/>
                <w:szCs w:val="16"/>
              </w:rPr>
              <w:t>magnetic resolver</w:t>
            </w:r>
            <w:r w:rsidR="001A31E8">
              <w:rPr>
                <w:sz w:val="16"/>
                <w:szCs w:val="16"/>
              </w:rPr>
              <w:t xml:space="preserve"> </w:t>
            </w:r>
            <w:r w:rsidR="00E433F1">
              <w:rPr>
                <w:sz w:val="16"/>
                <w:szCs w:val="16"/>
              </w:rPr>
              <w:t>inserted</w:t>
            </w:r>
            <w:r w:rsidR="00592A32">
              <w:rPr>
                <w:sz w:val="16"/>
                <w:szCs w:val="16"/>
              </w:rPr>
              <w:t xml:space="preserve"> in</w:t>
            </w:r>
            <w:r w:rsidR="00E433F1">
              <w:rPr>
                <w:sz w:val="16"/>
                <w:szCs w:val="16"/>
              </w:rPr>
              <w:t xml:space="preserve"> an </w:t>
            </w:r>
            <w:proofErr w:type="spellStart"/>
            <w:r w:rsidR="00E433F1">
              <w:rPr>
                <w:sz w:val="16"/>
                <w:szCs w:val="16"/>
              </w:rPr>
              <w:t>endshield</w:t>
            </w:r>
            <w:proofErr w:type="spellEnd"/>
            <w:r w:rsidR="00E433F1">
              <w:rPr>
                <w:sz w:val="16"/>
                <w:szCs w:val="16"/>
              </w:rPr>
              <w:t xml:space="preserve"> of</w:t>
            </w:r>
            <w:r w:rsidR="00592A32">
              <w:rPr>
                <w:sz w:val="16"/>
                <w:szCs w:val="16"/>
              </w:rPr>
              <w:t xml:space="preserve"> a machine.</w:t>
            </w:r>
          </w:p>
        </w:tc>
      </w:tr>
    </w:tbl>
    <w:p w14:paraId="76B2B4FE" w14:textId="1590BF88" w:rsidR="00C37952" w:rsidRDefault="00C37952" w:rsidP="00C37952">
      <w:pPr>
        <w:pStyle w:val="2"/>
      </w:pPr>
      <w:r>
        <w:t>Electronic circuitry</w:t>
      </w:r>
    </w:p>
    <w:p w14:paraId="474E2F08" w14:textId="7FD2708B" w:rsidR="00683FB2" w:rsidRDefault="002417ED" w:rsidP="00486FC1">
      <w:pPr>
        <w:ind w:firstLine="14.40pt"/>
        <w:jc w:val="both"/>
      </w:pPr>
      <w:r>
        <w:t>A conditioning system is required for the proposed prototype to achieve full compatibility</w:t>
      </w:r>
      <w:r w:rsidR="00E62821">
        <w:t xml:space="preserve"> with commercial drives</w:t>
      </w:r>
      <w:r>
        <w:t xml:space="preserve"> in terms of </w:t>
      </w:r>
      <w:r w:rsidR="00E259F8">
        <w:t>power supply</w:t>
      </w:r>
      <w:r w:rsidR="00407536">
        <w:t xml:space="preserve"> </w:t>
      </w:r>
      <w:r w:rsidR="00E259F8">
        <w:t>and output voltage</w:t>
      </w:r>
      <w:r w:rsidR="00E62821">
        <w:t xml:space="preserve"> levels</w:t>
      </w:r>
      <w:r w:rsidR="00E259F8">
        <w:t>.</w:t>
      </w:r>
      <w:r w:rsidR="004C6897">
        <w:t xml:space="preserve"> </w:t>
      </w:r>
      <w:r w:rsidR="00D82E49">
        <w:t>Its</w:t>
      </w:r>
      <w:r w:rsidR="004C6897">
        <w:t xml:space="preserve"> </w:t>
      </w:r>
      <w:r w:rsidR="0097691D">
        <w:t xml:space="preserve">objective is twofold: provide supply voltages </w:t>
      </w:r>
      <w:r w:rsidR="00A87EC8">
        <w:t xml:space="preserve">for the Hall elements and the additional </w:t>
      </w:r>
      <w:r w:rsidR="008C3A5D">
        <w:t>ICs and</w:t>
      </w:r>
      <w:r w:rsidR="00A87EC8">
        <w:t xml:space="preserve"> adapt</w:t>
      </w:r>
      <w:r w:rsidR="0097691D">
        <w:t xml:space="preserve"> output voltage levels within the range of c</w:t>
      </w:r>
      <w:r w:rsidR="00A87EC8">
        <w:t>ommercial</w:t>
      </w:r>
      <w:r w:rsidR="0097691D">
        <w:t xml:space="preserve"> drives.</w:t>
      </w:r>
      <w:r w:rsidR="00E62821">
        <w:t xml:space="preserve"> </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683FB2" w14:paraId="57F86C73" w14:textId="77777777" w:rsidTr="00D12684">
        <w:tc>
          <w:tcPr>
            <w:tcW w:w="242.80pt" w:type="dxa"/>
          </w:tcPr>
          <w:p w14:paraId="660E91B3" w14:textId="28F8A40F" w:rsidR="00683FB2" w:rsidRDefault="00E11FF1" w:rsidP="00FF2448">
            <w:r>
              <w:rPr>
                <w:noProof/>
              </w:rPr>
              <w:drawing>
                <wp:inline distT="0" distB="0" distL="0" distR="0" wp14:anchorId="149ED78F" wp14:editId="6EDD2404">
                  <wp:extent cx="2926619" cy="1697971"/>
                  <wp:effectExtent l="0" t="0" r="7620" b="0"/>
                  <wp:docPr id="41310" name="Imagen 413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683FB2" w14:paraId="7904970F" w14:textId="77777777" w:rsidTr="00D12684">
        <w:tc>
          <w:tcPr>
            <w:tcW w:w="242.80pt" w:type="dxa"/>
          </w:tcPr>
          <w:p w14:paraId="70654B3F" w14:textId="196B57F8" w:rsidR="00683FB2" w:rsidRDefault="0033708D" w:rsidP="00683FB2">
            <w:pPr>
              <w:jc w:val="both"/>
            </w:pPr>
            <w:r w:rsidRPr="008F1F48">
              <w:rPr>
                <w:sz w:val="16"/>
                <w:szCs w:val="16"/>
              </w:rPr>
              <w:t xml:space="preserve">Fig. </w:t>
            </w:r>
            <w:r w:rsidR="00A95930">
              <w:rPr>
                <w:sz w:val="16"/>
                <w:szCs w:val="16"/>
              </w:rPr>
              <w:t>1</w:t>
            </w:r>
            <w:ins w:id="934" w:author="백형민" w:date="2022-10-01T14:11:00Z">
              <w:r w:rsidR="00D5152A">
                <w:rPr>
                  <w:sz w:val="16"/>
                  <w:szCs w:val="16"/>
                </w:rPr>
                <w:t>1</w:t>
              </w:r>
            </w:ins>
            <w:del w:id="935" w:author="백형민" w:date="2022-10-01T14:11:00Z">
              <w:r w:rsidR="00A95930" w:rsidDel="00D5152A">
                <w:rPr>
                  <w:sz w:val="16"/>
                  <w:szCs w:val="16"/>
                </w:rPr>
                <w:delText>0</w:delText>
              </w:r>
            </w:del>
            <w:r w:rsidRPr="008F1F48">
              <w:rPr>
                <w:sz w:val="16"/>
                <w:szCs w:val="16"/>
              </w:rPr>
              <w:t xml:space="preserve">. Simplified representation of the </w:t>
            </w:r>
            <w:r w:rsidR="00DD1826" w:rsidRPr="008F1F48">
              <w:rPr>
                <w:sz w:val="16"/>
                <w:szCs w:val="16"/>
              </w:rPr>
              <w:t>electronic circuitry.</w:t>
            </w:r>
          </w:p>
        </w:tc>
      </w:tr>
    </w:tbl>
    <w:p w14:paraId="130BA5FC" w14:textId="77777777" w:rsidR="00B43397" w:rsidRDefault="00B43397" w:rsidP="00486FC1">
      <w:pPr>
        <w:ind w:firstLine="14.20pt"/>
        <w:jc w:val="both"/>
      </w:pPr>
    </w:p>
    <w:p w14:paraId="48DD0E2F" w14:textId="28BEF811" w:rsidR="00683FB2" w:rsidRPr="00D434A5" w:rsidRDefault="00DD1826" w:rsidP="00486FC1">
      <w:pPr>
        <w:ind w:firstLine="14.20pt"/>
        <w:jc w:val="both"/>
        <w:rPr>
          <w:strike/>
          <w:lang w:eastAsia="ko-KR"/>
          <w:rPrChange w:id="936" w:author="DANIEL FERNANDEZ ALONSO" w:date="2022-09-06T23:52:00Z">
            <w:rPr>
              <w:lang w:eastAsia="ko-KR"/>
            </w:rPr>
          </w:rPrChange>
        </w:rPr>
      </w:pPr>
      <w:r>
        <w:lastRenderedPageBreak/>
        <w:t xml:space="preserve">Fig. </w:t>
      </w:r>
      <w:ins w:id="937" w:author="백형민" w:date="2022-10-01T14:11:00Z">
        <w:r w:rsidR="00D5152A">
          <w:t>9</w:t>
        </w:r>
      </w:ins>
      <w:del w:id="938" w:author="백형민" w:date="2022-10-01T14:11:00Z">
        <w:r w:rsidDel="00D5152A">
          <w:delText>8</w:delText>
        </w:r>
      </w:del>
      <w:r>
        <w:t xml:space="preserve"> shows a simplified representation of the electronic circuit needed </w:t>
      </w:r>
      <w:r w:rsidR="00B214C7">
        <w:t>for the proposed sensor. The excitation signal</w:t>
      </w:r>
      <w:r w:rsidR="0027029B">
        <w:t>, which will be provided by the drive</w:t>
      </w:r>
      <w:r w:rsidR="00D23D47">
        <w:t xml:space="preserve"> (i.e.</w:t>
      </w:r>
      <w:r w:rsidR="00A806B7">
        <w:t>,</w:t>
      </w:r>
      <w:r w:rsidR="00D23D47">
        <w:t xml:space="preserve"> standard resolver excitation)</w:t>
      </w:r>
      <w:r w:rsidR="0027029B">
        <w:t>,</w:t>
      </w:r>
      <w:r w:rsidR="00B214C7">
        <w:t xml:space="preserve"> is rectified to provide </w:t>
      </w:r>
      <w:r w:rsidR="00516AF9">
        <w:t xml:space="preserve">a </w:t>
      </w:r>
      <w:r w:rsidR="00B214C7">
        <w:t>symmetrical voltage supply to the</w:t>
      </w:r>
      <w:r w:rsidR="009D23C4">
        <w:t xml:space="preserve"> conditioning</w:t>
      </w:r>
      <w:r w:rsidR="00B214C7">
        <w:t xml:space="preserve"> circuit</w:t>
      </w:r>
      <w:r w:rsidR="002E57DD">
        <w:t>,</w:t>
      </w:r>
      <w:r w:rsidR="00B214C7">
        <w:t xml:space="preserve"> </w:t>
      </w:r>
      <w:r w:rsidR="00A834BF">
        <w:t>as demanded by</w:t>
      </w:r>
      <w:r w:rsidR="0070069C">
        <w:t xml:space="preserve"> </w:t>
      </w:r>
      <w:r w:rsidR="005A0E20">
        <w:t xml:space="preserve">operational amplifiers. </w:t>
      </w:r>
      <w:r w:rsidR="00486FC1">
        <w:t>Hall elements</w:t>
      </w:r>
      <w:r w:rsidR="00B214C7">
        <w:t xml:space="preserve"> (</w:t>
      </w:r>
      <w:r w:rsidR="005A0E20">
        <w:t>i.e.</w:t>
      </w:r>
      <w:r w:rsidR="00A806B7">
        <w:t>,</w:t>
      </w:r>
      <w:r w:rsidR="005A0E20">
        <w:t xml:space="preserve"> </w:t>
      </w:r>
      <w:proofErr w:type="spellStart"/>
      <w:r w:rsidR="005A0E20" w:rsidRPr="00A806B7">
        <w:rPr>
          <w:i/>
          <w:iCs/>
        </w:rPr>
        <w:t>Hall</w:t>
      </w:r>
      <w:r w:rsidR="005A0E20" w:rsidRPr="00A806B7">
        <w:rPr>
          <w:i/>
          <w:iCs/>
          <w:vertAlign w:val="subscript"/>
        </w:rPr>
        <w:t>C</w:t>
      </w:r>
      <w:proofErr w:type="spellEnd"/>
      <w:r w:rsidR="005A0E20">
        <w:t xml:space="preserve"> and </w:t>
      </w:r>
      <w:proofErr w:type="spellStart"/>
      <w:r w:rsidR="005A0E20" w:rsidRPr="00A806B7">
        <w:rPr>
          <w:i/>
          <w:iCs/>
        </w:rPr>
        <w:t>Hall</w:t>
      </w:r>
      <w:r w:rsidR="005A0E20" w:rsidRPr="00A806B7">
        <w:rPr>
          <w:i/>
          <w:iCs/>
          <w:vertAlign w:val="subscript"/>
        </w:rPr>
        <w:t>S</w:t>
      </w:r>
      <w:proofErr w:type="spellEnd"/>
      <w:r w:rsidR="00B214C7">
        <w:t>)</w:t>
      </w:r>
      <w:r w:rsidR="00486FC1">
        <w:t xml:space="preserve"> </w:t>
      </w:r>
      <w:r w:rsidR="00541384">
        <w:t xml:space="preserve">is </w:t>
      </w:r>
      <w:r w:rsidR="00541384" w:rsidRPr="00541384">
        <w:rPr>
          <w:color w:val="FF0000"/>
        </w:rPr>
        <w:t>supplied</w:t>
      </w:r>
      <w:r w:rsidR="00700B68" w:rsidRPr="00541384">
        <w:rPr>
          <w:color w:val="FF0000"/>
        </w:rPr>
        <w:t xml:space="preserve"> </w:t>
      </w:r>
      <w:r w:rsidR="00541384" w:rsidRPr="00541384">
        <w:rPr>
          <w:color w:val="FF0000"/>
        </w:rPr>
        <w:t>by</w:t>
      </w:r>
      <w:r w:rsidR="00700B68" w:rsidRPr="00541384">
        <w:rPr>
          <w:color w:val="FF0000"/>
        </w:rPr>
        <w:t xml:space="preserve"> </w:t>
      </w:r>
      <w:r w:rsidR="00704825">
        <w:t>AC</w:t>
      </w:r>
      <w:r w:rsidR="00700B68">
        <w:t xml:space="preserve"> voltage </w:t>
      </w:r>
      <w:r w:rsidR="00B04349" w:rsidRPr="00B04349">
        <w:rPr>
          <w:color w:val="FF0000"/>
        </w:rPr>
        <w:t>which</w:t>
      </w:r>
      <w:r w:rsidR="006A0EEB" w:rsidRPr="00B04349">
        <w:rPr>
          <w:color w:val="FF0000"/>
        </w:rPr>
        <w:t xml:space="preserve"> </w:t>
      </w:r>
      <w:r w:rsidR="006A0EEB">
        <w:t xml:space="preserve">produces </w:t>
      </w:r>
      <w:r w:rsidR="00704825">
        <w:t>AC</w:t>
      </w:r>
      <w:r w:rsidR="006A0EEB">
        <w:t xml:space="preserve"> current through the hall elements since</w:t>
      </w:r>
      <w:r w:rsidR="0033708D">
        <w:t xml:space="preserve"> hall element</w:t>
      </w:r>
      <w:r w:rsidR="006A0EEB">
        <w:t>s</w:t>
      </w:r>
      <w:r w:rsidR="00B644EB">
        <w:t xml:space="preserve"> are resistors from an electrical point of view.</w:t>
      </w:r>
      <w:r w:rsidR="007C714A">
        <w:t xml:space="preserve"> </w:t>
      </w:r>
      <w:r w:rsidR="00E20FFD">
        <w:t>Note that a</w:t>
      </w:r>
      <w:r w:rsidR="00776607">
        <w:t xml:space="preserve"> t</w:t>
      </w:r>
      <w:r w:rsidR="00E20FFD">
        <w:t>emperatur</w:t>
      </w:r>
      <w:r w:rsidR="000C7E29">
        <w:t>e</w:t>
      </w:r>
      <w:r w:rsidR="00776607">
        <w:t xml:space="preserve"> variation of the hall element will</w:t>
      </w:r>
      <w:r w:rsidR="00E20FFD">
        <w:t xml:space="preserve"> </w:t>
      </w:r>
      <w:r w:rsidR="00B04349" w:rsidRPr="00B04349">
        <w:rPr>
          <w:color w:val="FF0000"/>
        </w:rPr>
        <w:t>directly impact</w:t>
      </w:r>
      <w:r w:rsidR="000C7E29" w:rsidRPr="00B04349">
        <w:rPr>
          <w:color w:val="FF0000"/>
        </w:rPr>
        <w:t xml:space="preserve"> </w:t>
      </w:r>
      <w:r w:rsidR="000C7E29">
        <w:t>the current through the hall element</w:t>
      </w:r>
      <w:ins w:id="939" w:author="DANIEL FERNANDEZ ALONSO" w:date="2022-09-06T23:48:00Z">
        <w:r w:rsidR="00353AA3">
          <w:t xml:space="preserve"> and therefore, the Hall voltage at its output</w:t>
        </w:r>
      </w:ins>
      <w:r w:rsidR="000C7E29">
        <w:t xml:space="preserve">. However, this will not affect </w:t>
      </w:r>
      <w:r w:rsidR="00C3734D">
        <w:t xml:space="preserve">the position measurement since </w:t>
      </w:r>
      <w:ins w:id="940" w:author="DANIEL FERNANDEZ ALONSO" w:date="2022-09-06T23:49:00Z">
        <w:r w:rsidR="002F7285">
          <w:t xml:space="preserve">the phase and amplitude of the sine and cosine </w:t>
        </w:r>
      </w:ins>
      <w:ins w:id="941" w:author="DANIEL FERNANDEZ ALONSO" w:date="2022-09-06T23:50:00Z">
        <w:r w:rsidR="00674C66">
          <w:t xml:space="preserve">Hall elements </w:t>
        </w:r>
        <w:r w:rsidR="004A3C2D">
          <w:t>will be exposed</w:t>
        </w:r>
      </w:ins>
      <w:ins w:id="942" w:author="DANIEL FERNANDEZ ALONSO" w:date="2022-09-06T23:51:00Z">
        <w:r w:rsidR="004A3C2D">
          <w:t xml:space="preserve"> to </w:t>
        </w:r>
        <w:proofErr w:type="gramStart"/>
        <w:r w:rsidR="004A3C2D">
          <w:t>exactly the same</w:t>
        </w:r>
        <w:proofErr w:type="gramEnd"/>
        <w:r w:rsidR="004A3C2D">
          <w:t xml:space="preserve"> conditions given the proximity between them. </w:t>
        </w:r>
      </w:ins>
      <w:r w:rsidR="00C3734D" w:rsidRPr="00D434A5">
        <w:rPr>
          <w:strike/>
          <w:color w:val="000000" w:themeColor="text1"/>
          <w:highlight w:val="yellow"/>
          <w:rPrChange w:id="943" w:author="DANIEL FERNANDEZ ALONSO" w:date="2022-09-06T23:52:00Z">
            <w:rPr>
              <w:color w:val="000000" w:themeColor="text1"/>
              <w:highlight w:val="yellow"/>
            </w:rPr>
          </w:rPrChange>
        </w:rPr>
        <w:t xml:space="preserve">the rotor </w:t>
      </w:r>
      <w:commentRangeStart w:id="944"/>
      <w:commentRangeStart w:id="945"/>
      <w:r w:rsidR="00C3734D" w:rsidRPr="00D434A5">
        <w:rPr>
          <w:strike/>
          <w:color w:val="000000" w:themeColor="text1"/>
          <w:highlight w:val="yellow"/>
          <w:rPrChange w:id="946" w:author="DANIEL FERNANDEZ ALONSO" w:date="2022-09-06T23:52:00Z">
            <w:rPr>
              <w:color w:val="000000" w:themeColor="text1"/>
              <w:highlight w:val="yellow"/>
            </w:rPr>
          </w:rPrChange>
        </w:rPr>
        <w:t>position</w:t>
      </w:r>
      <w:commentRangeEnd w:id="944"/>
      <w:r w:rsidR="005E5A40" w:rsidRPr="00D434A5">
        <w:rPr>
          <w:rStyle w:val="aa"/>
          <w:strike/>
          <w:rPrChange w:id="947" w:author="DANIEL FERNANDEZ ALONSO" w:date="2022-09-06T23:52:00Z">
            <w:rPr>
              <w:rStyle w:val="aa"/>
            </w:rPr>
          </w:rPrChange>
        </w:rPr>
        <w:commentReference w:id="944"/>
      </w:r>
      <w:commentRangeEnd w:id="945"/>
      <w:r w:rsidR="00BC64D4" w:rsidRPr="00D434A5">
        <w:rPr>
          <w:rStyle w:val="aa"/>
          <w:strike/>
          <w:rPrChange w:id="948" w:author="DANIEL FERNANDEZ ALONSO" w:date="2022-09-06T23:52:00Z">
            <w:rPr>
              <w:rStyle w:val="aa"/>
            </w:rPr>
          </w:rPrChange>
        </w:rPr>
        <w:commentReference w:id="945"/>
      </w:r>
      <w:r w:rsidR="00C3734D" w:rsidRPr="00D434A5">
        <w:rPr>
          <w:strike/>
          <w:color w:val="000000" w:themeColor="text1"/>
          <w:highlight w:val="yellow"/>
          <w:rPrChange w:id="949" w:author="DANIEL FERNANDEZ ALONSO" w:date="2022-09-06T23:52:00Z">
            <w:rPr>
              <w:color w:val="000000" w:themeColor="text1"/>
              <w:highlight w:val="yellow"/>
            </w:rPr>
          </w:rPrChange>
        </w:rPr>
        <w:t xml:space="preserve"> information</w:t>
      </w:r>
      <w:r w:rsidR="00A806B7" w:rsidRPr="00D434A5">
        <w:rPr>
          <w:strike/>
          <w:color w:val="000000" w:themeColor="text1"/>
          <w:highlight w:val="yellow"/>
          <w:rPrChange w:id="950" w:author="DANIEL FERNANDEZ ALONSO" w:date="2022-09-06T23:52:00Z">
            <w:rPr>
              <w:color w:val="000000" w:themeColor="text1"/>
              <w:highlight w:val="yellow"/>
            </w:rPr>
          </w:rPrChange>
        </w:rPr>
        <w:t xml:space="preserve"> is</w:t>
      </w:r>
      <w:r w:rsidR="00C3734D" w:rsidRPr="00D434A5">
        <w:rPr>
          <w:strike/>
          <w:color w:val="000000" w:themeColor="text1"/>
          <w:highlight w:val="yellow"/>
          <w:rPrChange w:id="951" w:author="DANIEL FERNANDEZ ALONSO" w:date="2022-09-06T23:52:00Z">
            <w:rPr>
              <w:color w:val="000000" w:themeColor="text1"/>
              <w:highlight w:val="yellow"/>
            </w:rPr>
          </w:rPrChange>
        </w:rPr>
        <w:t xml:space="preserve"> </w:t>
      </w:r>
      <w:r w:rsidR="00A806B7" w:rsidRPr="00D434A5">
        <w:rPr>
          <w:strike/>
          <w:color w:val="000000" w:themeColor="text1"/>
          <w:highlight w:val="yellow"/>
          <w:rPrChange w:id="952" w:author="DANIEL FERNANDEZ ALONSO" w:date="2022-09-06T23:52:00Z">
            <w:rPr>
              <w:color w:val="000000" w:themeColor="text1"/>
              <w:highlight w:val="yellow"/>
            </w:rPr>
          </w:rPrChange>
        </w:rPr>
        <w:t>embedded in t</w:t>
      </w:r>
      <w:r w:rsidR="00C3734D" w:rsidRPr="00D434A5">
        <w:rPr>
          <w:strike/>
          <w:color w:val="000000" w:themeColor="text1"/>
          <w:highlight w:val="yellow"/>
          <w:rPrChange w:id="953" w:author="DANIEL FERNANDEZ ALONSO" w:date="2022-09-06T23:52:00Z">
            <w:rPr>
              <w:color w:val="000000" w:themeColor="text1"/>
              <w:highlight w:val="yellow"/>
            </w:rPr>
          </w:rPrChange>
        </w:rPr>
        <w:t xml:space="preserve">he phase of the current waveforms </w:t>
      </w:r>
      <w:r w:rsidR="0091064E" w:rsidRPr="00D434A5">
        <w:rPr>
          <w:strike/>
          <w:color w:val="000000" w:themeColor="text1"/>
          <w:highlight w:val="yellow"/>
          <w:rPrChange w:id="954" w:author="DANIEL FERNANDEZ ALONSO" w:date="2022-09-06T23:52:00Z">
            <w:rPr>
              <w:color w:val="000000" w:themeColor="text1"/>
              <w:highlight w:val="yellow"/>
            </w:rPr>
          </w:rPrChange>
        </w:rPr>
        <w:t xml:space="preserve">but </w:t>
      </w:r>
      <w:r w:rsidR="00C3734D" w:rsidRPr="00D434A5">
        <w:rPr>
          <w:strike/>
          <w:color w:val="000000" w:themeColor="text1"/>
          <w:highlight w:val="yellow"/>
          <w:rPrChange w:id="955" w:author="DANIEL FERNANDEZ ALONSO" w:date="2022-09-06T23:52:00Z">
            <w:rPr>
              <w:color w:val="000000" w:themeColor="text1"/>
              <w:highlight w:val="yellow"/>
            </w:rPr>
          </w:rPrChange>
        </w:rPr>
        <w:t>not</w:t>
      </w:r>
      <w:r w:rsidR="0091064E" w:rsidRPr="00D434A5">
        <w:rPr>
          <w:strike/>
          <w:color w:val="000000" w:themeColor="text1"/>
          <w:highlight w:val="yellow"/>
          <w:rPrChange w:id="956" w:author="DANIEL FERNANDEZ ALONSO" w:date="2022-09-06T23:52:00Z">
            <w:rPr>
              <w:color w:val="000000" w:themeColor="text1"/>
              <w:highlight w:val="yellow"/>
            </w:rPr>
          </w:rPrChange>
        </w:rPr>
        <w:t xml:space="preserve"> in</w:t>
      </w:r>
      <w:r w:rsidR="00C3734D" w:rsidRPr="00D434A5">
        <w:rPr>
          <w:strike/>
          <w:color w:val="000000" w:themeColor="text1"/>
          <w:highlight w:val="yellow"/>
          <w:rPrChange w:id="957" w:author="DANIEL FERNANDEZ ALONSO" w:date="2022-09-06T23:52:00Z">
            <w:rPr>
              <w:color w:val="000000" w:themeColor="text1"/>
              <w:highlight w:val="yellow"/>
            </w:rPr>
          </w:rPrChange>
        </w:rPr>
        <w:t xml:space="preserve"> the</w:t>
      </w:r>
      <w:r w:rsidR="00A0506F" w:rsidRPr="00D434A5">
        <w:rPr>
          <w:strike/>
          <w:color w:val="000000" w:themeColor="text1"/>
          <w:highlight w:val="yellow"/>
          <w:rPrChange w:id="958" w:author="DANIEL FERNANDEZ ALONSO" w:date="2022-09-06T23:52:00Z">
            <w:rPr>
              <w:color w:val="000000" w:themeColor="text1"/>
              <w:highlight w:val="yellow"/>
            </w:rPr>
          </w:rPrChange>
        </w:rPr>
        <w:t xml:space="preserve"> amplitude</w:t>
      </w:r>
      <w:r w:rsidR="003B4456" w:rsidRPr="00D434A5">
        <w:rPr>
          <w:strike/>
          <w:color w:val="000000" w:themeColor="text1"/>
          <w:highlight w:val="yellow"/>
          <w:rPrChange w:id="959" w:author="DANIEL FERNANDEZ ALONSO" w:date="2022-09-06T23:52:00Z">
            <w:rPr>
              <w:color w:val="000000" w:themeColor="text1"/>
              <w:highlight w:val="yellow"/>
            </w:rPr>
          </w:rPrChange>
        </w:rPr>
        <w:t xml:space="preserve"> (see Fig. 2</w:t>
      </w:r>
      <w:r w:rsidR="00541384" w:rsidRPr="00D434A5">
        <w:rPr>
          <w:strike/>
          <w:color w:val="000000" w:themeColor="text1"/>
          <w:highlight w:val="yellow"/>
          <w:rPrChange w:id="960" w:author="DANIEL FERNANDEZ ALONSO" w:date="2022-09-06T23:52:00Z">
            <w:rPr>
              <w:color w:val="000000" w:themeColor="text1"/>
              <w:highlight w:val="yellow"/>
            </w:rPr>
          </w:rPrChange>
        </w:rPr>
        <w:t>)</w:t>
      </w:r>
      <w:r w:rsidR="00541384" w:rsidRPr="00D434A5">
        <w:rPr>
          <w:strike/>
          <w:color w:val="000000" w:themeColor="text1"/>
          <w:rPrChange w:id="961" w:author="DANIEL FERNANDEZ ALONSO" w:date="2022-09-06T23:52:00Z">
            <w:rPr>
              <w:color w:val="000000" w:themeColor="text1"/>
            </w:rPr>
          </w:rPrChange>
        </w:rPr>
        <w:t>.</w:t>
      </w:r>
    </w:p>
    <w:p w14:paraId="4FAE3348" w14:textId="55B6D709" w:rsidR="00A95930" w:rsidRDefault="0012500B" w:rsidP="00B04349">
      <w:pPr>
        <w:ind w:firstLine="14.20pt"/>
        <w:jc w:val="both"/>
      </w:pPr>
      <w:r>
        <w:t xml:space="preserve">The total power consumption of the proposed system </w:t>
      </w:r>
      <w:r w:rsidR="008544D2">
        <w:t xml:space="preserve">is </w:t>
      </w:r>
      <w:r w:rsidR="00DC4D3A">
        <w:t xml:space="preserve">in the range of </w:t>
      </w:r>
      <w:r w:rsidR="008544D2">
        <w:t xml:space="preserve">the power consumption of the </w:t>
      </w:r>
      <w:r w:rsidR="00B04349">
        <w:t>Hall elements</w:t>
      </w:r>
      <w:r w:rsidR="00C855BC">
        <w:t xml:space="preserve">: 12.5 </w:t>
      </w:r>
      <w:proofErr w:type="spellStart"/>
      <w:r w:rsidR="00C855BC">
        <w:t>mW</w:t>
      </w:r>
      <w:proofErr w:type="spellEnd"/>
      <w:r w:rsidR="0047597F">
        <w:t xml:space="preserve"> per sensor</w:t>
      </w:r>
      <w:r w:rsidR="008544D2">
        <w:t xml:space="preserve">. </w:t>
      </w:r>
      <w:r w:rsidR="00B947F1">
        <w:t xml:space="preserve">The power </w:t>
      </w:r>
      <w:r w:rsidR="005B7C82">
        <w:t xml:space="preserve">losses </w:t>
      </w:r>
      <w:r w:rsidR="005B1A95">
        <w:t xml:space="preserve">due to </w:t>
      </w:r>
      <w:r w:rsidR="00B947F1">
        <w:t xml:space="preserve">the rectification stage </w:t>
      </w:r>
      <w:r w:rsidR="009C3C87">
        <w:t>could be considered as</w:t>
      </w:r>
      <w:r w:rsidR="00ED2EC3">
        <w:t xml:space="preserve"> negligible (i.e.</w:t>
      </w:r>
      <w:r w:rsidR="009F40A6">
        <w:t>,</w:t>
      </w:r>
      <w:r w:rsidR="00ED2EC3">
        <w:t xml:space="preserve"> conduction losses of a rectifier diode)</w:t>
      </w:r>
      <w:r w:rsidR="003970FE">
        <w:t xml:space="preserve">. </w:t>
      </w:r>
      <w:r w:rsidR="003970FE" w:rsidRPr="00B04349">
        <w:rPr>
          <w:color w:val="FF0000"/>
        </w:rPr>
        <w:t xml:space="preserve">The </w:t>
      </w:r>
      <w:r w:rsidR="00B04349" w:rsidRPr="00B04349">
        <w:rPr>
          <w:color w:val="FF0000"/>
        </w:rPr>
        <w:t>power consumption</w:t>
      </w:r>
      <w:r w:rsidR="00B04349">
        <w:rPr>
          <w:color w:val="FF0000"/>
        </w:rPr>
        <w:t xml:space="preserve"> of the gain stages</w:t>
      </w:r>
      <w:r w:rsidR="00B04349" w:rsidRPr="00B04349">
        <w:rPr>
          <w:color w:val="FF0000"/>
        </w:rPr>
        <w:t xml:space="preserve"> could also be considered</w:t>
      </w:r>
      <w:r w:rsidR="003970FE" w:rsidRPr="00B04349">
        <w:rPr>
          <w:color w:val="FF0000"/>
        </w:rPr>
        <w:t xml:space="preserve"> negligible since</w:t>
      </w:r>
      <w:r w:rsidR="00DB5837" w:rsidRPr="00B04349">
        <w:rPr>
          <w:color w:val="FF0000"/>
        </w:rPr>
        <w:t xml:space="preserve"> ultra-</w:t>
      </w:r>
      <w:r w:rsidR="003970FE" w:rsidRPr="00B04349">
        <w:rPr>
          <w:color w:val="FF0000"/>
        </w:rPr>
        <w:t>low</w:t>
      </w:r>
      <w:r w:rsidR="00A806B7" w:rsidRPr="00B04349">
        <w:rPr>
          <w:color w:val="FF0000"/>
        </w:rPr>
        <w:t>-</w:t>
      </w:r>
      <w:r w:rsidR="003970FE" w:rsidRPr="00B04349">
        <w:rPr>
          <w:color w:val="FF0000"/>
        </w:rPr>
        <w:t>power differential operational amplifier</w:t>
      </w:r>
      <w:r w:rsidR="009F40A6" w:rsidRPr="00B04349">
        <w:rPr>
          <w:color w:val="FF0000"/>
        </w:rPr>
        <w:t>s</w:t>
      </w:r>
      <w:r w:rsidR="003970FE" w:rsidRPr="00B04349">
        <w:rPr>
          <w:color w:val="FF0000"/>
        </w:rPr>
        <w:t xml:space="preserve"> are used</w:t>
      </w:r>
      <w:r w:rsidR="00DB5837" w:rsidRPr="00B04349">
        <w:rPr>
          <w:color w:val="FF0000"/>
        </w:rPr>
        <w:t>.</w:t>
      </w:r>
      <w:r w:rsidR="00B04349">
        <w:rPr>
          <w:rFonts w:hint="eastAsia"/>
        </w:rPr>
        <w:t xml:space="preserve"> </w:t>
      </w:r>
      <w:r w:rsidR="00A95930">
        <w:t xml:space="preserve">The circuit in Fig. </w:t>
      </w:r>
      <w:ins w:id="962" w:author="백형민" w:date="2022-10-02T15:59:00Z">
        <w:r w:rsidR="00FC13EE">
          <w:t>9</w:t>
        </w:r>
      </w:ins>
      <w:del w:id="963" w:author="백형민" w:date="2022-10-02T15:59:00Z">
        <w:r w:rsidR="00A95930" w:rsidDel="00FC13EE">
          <w:delText>8</w:delText>
        </w:r>
      </w:del>
      <w:r w:rsidR="00A95930">
        <w:t xml:space="preserve"> provides differential output signals to </w:t>
      </w:r>
      <w:r w:rsidR="00335C0D">
        <w:t>enhance noise immunity in the transmission wire.</w:t>
      </w:r>
    </w:p>
    <w:p w14:paraId="532A4BBC" w14:textId="18A84F1B" w:rsidR="00D471B1" w:rsidRDefault="00D471B1" w:rsidP="000527DD">
      <w:pPr>
        <w:ind w:firstLine="14.40pt"/>
        <w:jc w:val="both"/>
      </w:pPr>
    </w:p>
    <w:p w14:paraId="1DF89841" w14:textId="2694500F" w:rsidR="00D471B1" w:rsidRPr="000527DD" w:rsidRDefault="00D471B1" w:rsidP="00D471B1">
      <w:pPr>
        <w:pStyle w:val="1"/>
      </w:pPr>
      <w:r>
        <w:t>Experimental Results</w:t>
      </w:r>
    </w:p>
    <w:p w14:paraId="2EC52DB2" w14:textId="75EDCD89" w:rsidR="008D0869" w:rsidRDefault="00457EC4" w:rsidP="00100698">
      <w:pPr>
        <w:pStyle w:val="a"/>
        <w:numPr>
          <w:ilvl w:val="0"/>
          <w:numId w:val="0"/>
        </w:numPr>
        <w:ind w:firstLine="14.20pt"/>
        <w:jc w:val="both"/>
        <w:rPr>
          <w:b w:val="0"/>
          <w:bCs/>
        </w:rPr>
      </w:pPr>
      <w:r>
        <w:rPr>
          <w:b w:val="0"/>
          <w:bCs/>
          <w:sz w:val="20"/>
          <w:szCs w:val="20"/>
        </w:rPr>
        <w:t xml:space="preserve">The </w:t>
      </w:r>
      <w:r w:rsidR="000661F0">
        <w:rPr>
          <w:b w:val="0"/>
          <w:bCs/>
          <w:sz w:val="20"/>
          <w:szCs w:val="20"/>
        </w:rPr>
        <w:t>prototype of the proposed system</w:t>
      </w:r>
      <w:r w:rsidR="00100698">
        <w:rPr>
          <w:b w:val="0"/>
          <w:bCs/>
          <w:sz w:val="20"/>
          <w:szCs w:val="20"/>
        </w:rPr>
        <w:t xml:space="preserve"> is shown in</w:t>
      </w:r>
      <w:r w:rsidR="00031F3D" w:rsidRPr="001571FD">
        <w:rPr>
          <w:b w:val="0"/>
          <w:bCs/>
          <w:sz w:val="20"/>
          <w:szCs w:val="20"/>
        </w:rPr>
        <w:t xml:space="preserve"> Fig. </w:t>
      </w:r>
      <w:r w:rsidR="00100698">
        <w:rPr>
          <w:b w:val="0"/>
          <w:bCs/>
          <w:sz w:val="20"/>
          <w:szCs w:val="20"/>
        </w:rPr>
        <w:t>1</w:t>
      </w:r>
      <w:ins w:id="964" w:author="백형민" w:date="2022-10-01T14:11:00Z">
        <w:r w:rsidR="00D5152A">
          <w:rPr>
            <w:b w:val="0"/>
            <w:bCs/>
            <w:sz w:val="20"/>
            <w:szCs w:val="20"/>
          </w:rPr>
          <w:t>2</w:t>
        </w:r>
      </w:ins>
      <w:del w:id="965" w:author="백형민" w:date="2022-10-01T14:11:00Z">
        <w:r w:rsidR="00100698" w:rsidDel="00D5152A">
          <w:rPr>
            <w:b w:val="0"/>
            <w:bCs/>
            <w:sz w:val="20"/>
            <w:szCs w:val="20"/>
          </w:rPr>
          <w:delText>1</w:delText>
        </w:r>
      </w:del>
      <w:r w:rsidR="00132BA2">
        <w:rPr>
          <w:b w:val="0"/>
          <w:bCs/>
          <w:sz w:val="20"/>
          <w:szCs w:val="20"/>
        </w:rPr>
        <w:t xml:space="preserve">, corresponding to the </w:t>
      </w:r>
      <w:r w:rsidR="004B2F79">
        <w:rPr>
          <w:b w:val="0"/>
          <w:bCs/>
          <w:sz w:val="20"/>
          <w:szCs w:val="20"/>
        </w:rPr>
        <w:t>drawing in Fig.</w:t>
      </w:r>
      <w:r w:rsidR="00FF3E12">
        <w:rPr>
          <w:b w:val="0"/>
          <w:bCs/>
          <w:sz w:val="20"/>
          <w:szCs w:val="20"/>
        </w:rPr>
        <w:t xml:space="preserve"> </w:t>
      </w:r>
      <w:ins w:id="966" w:author="백형민" w:date="2022-10-01T14:11:00Z">
        <w:r w:rsidR="00D5152A">
          <w:rPr>
            <w:b w:val="0"/>
            <w:bCs/>
            <w:sz w:val="20"/>
            <w:szCs w:val="20"/>
          </w:rPr>
          <w:t>9</w:t>
        </w:r>
      </w:ins>
      <w:del w:id="967" w:author="백형민" w:date="2022-10-01T14:11:00Z">
        <w:r w:rsidR="004B2F79" w:rsidDel="00D5152A">
          <w:rPr>
            <w:b w:val="0"/>
            <w:bCs/>
            <w:sz w:val="20"/>
            <w:szCs w:val="20"/>
          </w:rPr>
          <w:delText>8</w:delText>
        </w:r>
      </w:del>
      <w:r w:rsidR="004B2F79">
        <w:rPr>
          <w:b w:val="0"/>
          <w:bCs/>
          <w:sz w:val="20"/>
          <w:szCs w:val="20"/>
        </w:rPr>
        <w:t>.</w:t>
      </w:r>
      <w:r w:rsidR="00D11CF9">
        <w:rPr>
          <w:b w:val="0"/>
          <w:bCs/>
          <w:sz w:val="20"/>
          <w:szCs w:val="20"/>
        </w:rPr>
        <w:t xml:space="preserve"> </w:t>
      </w:r>
      <w:r>
        <w:rPr>
          <w:b w:val="0"/>
          <w:bCs/>
          <w:sz w:val="20"/>
          <w:szCs w:val="20"/>
        </w:rPr>
        <w:t>T</w:t>
      </w:r>
      <w:r w:rsidR="0051308C">
        <w:rPr>
          <w:b w:val="0"/>
          <w:bCs/>
          <w:sz w:val="20"/>
          <w:szCs w:val="20"/>
        </w:rPr>
        <w:t xml:space="preserve">he </w:t>
      </w:r>
      <w:r w:rsidR="0032740A">
        <w:rPr>
          <w:b w:val="0"/>
          <w:bCs/>
          <w:sz w:val="20"/>
          <w:szCs w:val="20"/>
        </w:rPr>
        <w:t>fixed parts of the sensor</w:t>
      </w:r>
      <w:r w:rsidR="00DF5F6C">
        <w:rPr>
          <w:b w:val="0"/>
          <w:bCs/>
          <w:sz w:val="20"/>
          <w:szCs w:val="20"/>
        </w:rPr>
        <w:t xml:space="preserve"> (i.e.</w:t>
      </w:r>
      <w:r w:rsidR="00A806B7">
        <w:rPr>
          <w:b w:val="0"/>
          <w:bCs/>
          <w:sz w:val="20"/>
          <w:szCs w:val="20"/>
        </w:rPr>
        <w:t>,</w:t>
      </w:r>
      <w:r w:rsidR="00DF5F6C">
        <w:rPr>
          <w:b w:val="0"/>
          <w:bCs/>
          <w:sz w:val="20"/>
          <w:szCs w:val="20"/>
        </w:rPr>
        <w:t xml:space="preserve"> sha</w:t>
      </w:r>
      <w:r w:rsidR="009F40A6">
        <w:rPr>
          <w:b w:val="0"/>
          <w:bCs/>
          <w:sz w:val="20"/>
          <w:szCs w:val="20"/>
        </w:rPr>
        <w:t>ft</w:t>
      </w:r>
      <w:r w:rsidR="00DF5F6C">
        <w:rPr>
          <w:b w:val="0"/>
          <w:bCs/>
          <w:sz w:val="20"/>
          <w:szCs w:val="20"/>
        </w:rPr>
        <w:t>, stator</w:t>
      </w:r>
      <w:r w:rsidR="00A806B7">
        <w:rPr>
          <w:b w:val="0"/>
          <w:bCs/>
          <w:sz w:val="20"/>
          <w:szCs w:val="20"/>
        </w:rPr>
        <w:t>,</w:t>
      </w:r>
      <w:r>
        <w:rPr>
          <w:b w:val="0"/>
          <w:bCs/>
          <w:sz w:val="20"/>
          <w:szCs w:val="20"/>
        </w:rPr>
        <w:t xml:space="preserve"> data acquisition circuitry board,</w:t>
      </w:r>
      <w:r w:rsidR="00DF5F6C">
        <w:rPr>
          <w:b w:val="0"/>
          <w:bCs/>
          <w:sz w:val="20"/>
          <w:szCs w:val="20"/>
        </w:rPr>
        <w:t xml:space="preserve"> and cover)</w:t>
      </w:r>
      <w:r w:rsidR="0032740A">
        <w:rPr>
          <w:b w:val="0"/>
          <w:bCs/>
          <w:sz w:val="20"/>
          <w:szCs w:val="20"/>
        </w:rPr>
        <w:t xml:space="preserve"> </w:t>
      </w:r>
      <w:r>
        <w:rPr>
          <w:b w:val="0"/>
          <w:bCs/>
          <w:sz w:val="20"/>
          <w:szCs w:val="20"/>
        </w:rPr>
        <w:t>are shown in Fig. 1</w:t>
      </w:r>
      <w:ins w:id="968" w:author="백형민" w:date="2022-10-01T16:44:00Z">
        <w:r w:rsidR="00153EB9">
          <w:rPr>
            <w:b w:val="0"/>
            <w:bCs/>
            <w:sz w:val="20"/>
            <w:szCs w:val="20"/>
          </w:rPr>
          <w:t>2</w:t>
        </w:r>
      </w:ins>
      <w:del w:id="969" w:author="백형민" w:date="2022-10-01T16:44:00Z">
        <w:r w:rsidDel="00153EB9">
          <w:rPr>
            <w:b w:val="0"/>
            <w:bCs/>
            <w:sz w:val="20"/>
            <w:szCs w:val="20"/>
          </w:rPr>
          <w:delText>1</w:delText>
        </w:r>
      </w:del>
      <w:r>
        <w:rPr>
          <w:b w:val="0"/>
          <w:bCs/>
          <w:sz w:val="20"/>
          <w:szCs w:val="20"/>
        </w:rPr>
        <w:t>a.</w:t>
      </w:r>
      <w:r w:rsidR="00DF5F6C">
        <w:rPr>
          <w:b w:val="0"/>
          <w:bCs/>
          <w:sz w:val="20"/>
          <w:szCs w:val="20"/>
        </w:rPr>
        <w:t xml:space="preserve"> The </w:t>
      </w:r>
      <w:r>
        <w:rPr>
          <w:b w:val="0"/>
          <w:bCs/>
          <w:sz w:val="20"/>
          <w:szCs w:val="20"/>
        </w:rPr>
        <w:t xml:space="preserve">assembled </w:t>
      </w:r>
      <w:r w:rsidR="00BE0CC8">
        <w:rPr>
          <w:b w:val="0"/>
          <w:bCs/>
          <w:sz w:val="20"/>
          <w:szCs w:val="20"/>
        </w:rPr>
        <w:t xml:space="preserve">system </w:t>
      </w:r>
      <w:r>
        <w:rPr>
          <w:b w:val="0"/>
          <w:bCs/>
          <w:sz w:val="20"/>
          <w:szCs w:val="20"/>
        </w:rPr>
        <w:t xml:space="preserve">with </w:t>
      </w:r>
      <w:r w:rsidR="00DF5F6C">
        <w:rPr>
          <w:b w:val="0"/>
          <w:bCs/>
          <w:sz w:val="20"/>
          <w:szCs w:val="20"/>
        </w:rPr>
        <w:t>moving parts (i.e.</w:t>
      </w:r>
      <w:r w:rsidR="009F40A6">
        <w:rPr>
          <w:b w:val="0"/>
          <w:bCs/>
          <w:sz w:val="20"/>
          <w:szCs w:val="20"/>
        </w:rPr>
        <w:t>,</w:t>
      </w:r>
      <w:r w:rsidR="00DF5F6C">
        <w:rPr>
          <w:b w:val="0"/>
          <w:bCs/>
          <w:sz w:val="20"/>
          <w:szCs w:val="20"/>
        </w:rPr>
        <w:t xml:space="preserve"> magnets and </w:t>
      </w:r>
      <w:r w:rsidR="00B03638">
        <w:rPr>
          <w:b w:val="0"/>
          <w:bCs/>
          <w:sz w:val="20"/>
          <w:szCs w:val="20"/>
        </w:rPr>
        <w:t>rotor</w:t>
      </w:r>
      <w:r>
        <w:rPr>
          <w:b w:val="0"/>
          <w:bCs/>
          <w:sz w:val="20"/>
          <w:szCs w:val="20"/>
        </w:rPr>
        <w:t xml:space="preserve"> shown in Fig. </w:t>
      </w:r>
      <w:ins w:id="970" w:author="백형민" w:date="2022-10-01T14:11:00Z">
        <w:r w:rsidR="00D5152A">
          <w:rPr>
            <w:b w:val="0"/>
            <w:bCs/>
            <w:sz w:val="20"/>
            <w:szCs w:val="20"/>
          </w:rPr>
          <w:t>8</w:t>
        </w:r>
      </w:ins>
      <w:del w:id="971" w:author="백형민" w:date="2022-10-01T14:11:00Z">
        <w:r w:rsidDel="00D5152A">
          <w:rPr>
            <w:b w:val="0"/>
            <w:bCs/>
            <w:sz w:val="20"/>
            <w:szCs w:val="20"/>
          </w:rPr>
          <w:delText>7</w:delText>
        </w:r>
      </w:del>
      <w:r w:rsidR="00B03638">
        <w:rPr>
          <w:b w:val="0"/>
          <w:bCs/>
          <w:sz w:val="20"/>
          <w:szCs w:val="20"/>
        </w:rPr>
        <w:t xml:space="preserve"> </w:t>
      </w:r>
      <w:r>
        <w:rPr>
          <w:b w:val="0"/>
          <w:bCs/>
          <w:sz w:val="20"/>
          <w:szCs w:val="20"/>
        </w:rPr>
        <w:t>is shown in Fig. 1</w:t>
      </w:r>
      <w:ins w:id="972" w:author="백형민" w:date="2022-10-01T14:11:00Z">
        <w:r w:rsidR="00D5152A">
          <w:rPr>
            <w:b w:val="0"/>
            <w:bCs/>
            <w:sz w:val="20"/>
            <w:szCs w:val="20"/>
          </w:rPr>
          <w:t>2</w:t>
        </w:r>
      </w:ins>
      <w:del w:id="973" w:author="백형민" w:date="2022-10-01T14:11:00Z">
        <w:r w:rsidDel="00D5152A">
          <w:rPr>
            <w:b w:val="0"/>
            <w:bCs/>
            <w:sz w:val="20"/>
            <w:szCs w:val="20"/>
          </w:rPr>
          <w:delText>1</w:delText>
        </w:r>
      </w:del>
      <w:r>
        <w:rPr>
          <w:b w:val="0"/>
          <w:bCs/>
          <w:sz w:val="20"/>
          <w:szCs w:val="20"/>
        </w:rPr>
        <w:t>b</w:t>
      </w:r>
      <w:r w:rsidR="00FD50D3">
        <w:rPr>
          <w:b w:val="0"/>
          <w:bCs/>
          <w:sz w:val="20"/>
          <w:szCs w:val="20"/>
        </w:rPr>
        <w:t>.</w:t>
      </w:r>
      <w:r w:rsidR="00301E9F">
        <w:rPr>
          <w:b w:val="0"/>
          <w:bCs/>
          <w:sz w:val="20"/>
          <w:szCs w:val="20"/>
        </w:rPr>
        <w:t xml:space="preserve"> </w:t>
      </w:r>
      <w:r w:rsidRPr="00757457">
        <w:rPr>
          <w:b w:val="0"/>
          <w:bCs/>
          <w:sz w:val="20"/>
          <w:szCs w:val="20"/>
        </w:rPr>
        <w:t>The sensor is attached to a brushless PMS</w:t>
      </w:r>
      <w:r w:rsidR="00453D90">
        <w:rPr>
          <w:b w:val="0"/>
          <w:bCs/>
          <w:sz w:val="20"/>
          <w:szCs w:val="20"/>
        </w:rPr>
        <w:t>M</w:t>
      </w:r>
      <w:r w:rsidRPr="00757457">
        <w:rPr>
          <w:b w:val="0"/>
          <w:bCs/>
          <w:sz w:val="20"/>
          <w:szCs w:val="20"/>
        </w:rPr>
        <w:t xml:space="preserve"> in a testbench.</w:t>
      </w:r>
      <w:r>
        <w:rPr>
          <w:b w:val="0"/>
          <w:bCs/>
          <w:sz w:val="20"/>
          <w:szCs w:val="20"/>
        </w:rPr>
        <w:t xml:space="preserve"> </w:t>
      </w:r>
      <w:r w:rsidR="00CA0285">
        <w:rPr>
          <w:b w:val="0"/>
          <w:bCs/>
          <w:sz w:val="20"/>
          <w:szCs w:val="20"/>
        </w:rPr>
        <w:t>The prototype</w:t>
      </w:r>
      <w:r w:rsidR="00301E9F">
        <w:rPr>
          <w:b w:val="0"/>
          <w:bCs/>
          <w:sz w:val="20"/>
          <w:szCs w:val="20"/>
        </w:rPr>
        <w:t xml:space="preserve"> integrates </w:t>
      </w:r>
      <w:r w:rsidR="00D21B30">
        <w:rPr>
          <w:b w:val="0"/>
          <w:bCs/>
          <w:sz w:val="20"/>
          <w:szCs w:val="20"/>
        </w:rPr>
        <w:t>two</w:t>
      </w:r>
      <w:r w:rsidR="000A58D7">
        <w:rPr>
          <w:b w:val="0"/>
          <w:bCs/>
          <w:sz w:val="20"/>
          <w:szCs w:val="20"/>
        </w:rPr>
        <w:t xml:space="preserve"> pairs of</w:t>
      </w:r>
      <w:r w:rsidR="00D21B30">
        <w:rPr>
          <w:b w:val="0"/>
          <w:bCs/>
          <w:sz w:val="20"/>
          <w:szCs w:val="20"/>
        </w:rPr>
        <w:t xml:space="preserve"> Hall-effect sensors (i.e.</w:t>
      </w:r>
      <w:r w:rsidR="00A806B7">
        <w:rPr>
          <w:b w:val="0"/>
          <w:bCs/>
          <w:sz w:val="20"/>
          <w:szCs w:val="20"/>
        </w:rPr>
        <w:t xml:space="preserve">, </w:t>
      </w:r>
      <w:proofErr w:type="spellStart"/>
      <w:r w:rsidR="00D21B30" w:rsidRPr="00E451C1">
        <w:rPr>
          <w:b w:val="0"/>
          <w:bCs/>
          <w:i/>
          <w:iCs/>
          <w:sz w:val="20"/>
          <w:szCs w:val="20"/>
        </w:rPr>
        <w:t>Hall</w:t>
      </w:r>
      <w:r w:rsidR="00D21B30" w:rsidRPr="00E451C1">
        <w:rPr>
          <w:b w:val="0"/>
          <w:bCs/>
          <w:i/>
          <w:iCs/>
          <w:sz w:val="20"/>
          <w:szCs w:val="20"/>
          <w:vertAlign w:val="subscript"/>
        </w:rPr>
        <w:t>C</w:t>
      </w:r>
      <w:proofErr w:type="spellEnd"/>
      <w:r w:rsidR="00D21B30">
        <w:rPr>
          <w:b w:val="0"/>
          <w:bCs/>
          <w:sz w:val="20"/>
          <w:szCs w:val="20"/>
        </w:rPr>
        <w:t xml:space="preserve"> and </w:t>
      </w:r>
      <w:proofErr w:type="spellStart"/>
      <w:r w:rsidR="00D21B30" w:rsidRPr="00E451C1">
        <w:rPr>
          <w:b w:val="0"/>
          <w:bCs/>
          <w:i/>
          <w:iCs/>
          <w:sz w:val="20"/>
          <w:szCs w:val="20"/>
        </w:rPr>
        <w:t>Hall</w:t>
      </w:r>
      <w:r w:rsidR="00D21B30" w:rsidRPr="00E451C1">
        <w:rPr>
          <w:b w:val="0"/>
          <w:bCs/>
          <w:i/>
          <w:iCs/>
          <w:sz w:val="20"/>
          <w:szCs w:val="20"/>
          <w:vertAlign w:val="subscript"/>
        </w:rPr>
        <w:t>S</w:t>
      </w:r>
      <w:proofErr w:type="spellEnd"/>
      <w:r w:rsidR="00D21B30">
        <w:rPr>
          <w:b w:val="0"/>
          <w:bCs/>
          <w:sz w:val="20"/>
          <w:szCs w:val="20"/>
        </w:rPr>
        <w:t>)</w:t>
      </w:r>
      <w:r w:rsidR="000A58D7">
        <w:rPr>
          <w:b w:val="0"/>
          <w:bCs/>
          <w:sz w:val="20"/>
          <w:szCs w:val="20"/>
        </w:rPr>
        <w:t xml:space="preserve"> </w:t>
      </w:r>
      <w:r w:rsidR="002959A2">
        <w:rPr>
          <w:b w:val="0"/>
          <w:bCs/>
          <w:sz w:val="20"/>
          <w:szCs w:val="20"/>
        </w:rPr>
        <w:t>for a redundant output</w:t>
      </w:r>
      <w:r w:rsidR="00D21B30">
        <w:rPr>
          <w:b w:val="0"/>
          <w:bCs/>
          <w:sz w:val="20"/>
          <w:szCs w:val="20"/>
        </w:rPr>
        <w:t xml:space="preserve">, the simplified </w:t>
      </w:r>
      <w:proofErr w:type="gramStart"/>
      <w:r w:rsidR="000074EF">
        <w:rPr>
          <w:b w:val="0"/>
          <w:bCs/>
          <w:sz w:val="20"/>
          <w:szCs w:val="20"/>
        </w:rPr>
        <w:t>power</w:t>
      </w:r>
      <w:proofErr w:type="gramEnd"/>
      <w:r w:rsidR="000074EF">
        <w:rPr>
          <w:b w:val="0"/>
          <w:bCs/>
          <w:sz w:val="20"/>
          <w:szCs w:val="20"/>
        </w:rPr>
        <w:t xml:space="preserve"> and conditioning sta</w:t>
      </w:r>
      <w:r w:rsidR="0099566A">
        <w:rPr>
          <w:b w:val="0"/>
          <w:bCs/>
          <w:sz w:val="20"/>
          <w:szCs w:val="20"/>
        </w:rPr>
        <w:t>g</w:t>
      </w:r>
      <w:r w:rsidR="000074EF">
        <w:rPr>
          <w:b w:val="0"/>
          <w:bCs/>
          <w:sz w:val="20"/>
          <w:szCs w:val="20"/>
        </w:rPr>
        <w:t>es</w:t>
      </w:r>
      <w:r w:rsidR="00D21B30">
        <w:rPr>
          <w:b w:val="0"/>
          <w:bCs/>
          <w:sz w:val="20"/>
          <w:szCs w:val="20"/>
        </w:rPr>
        <w:t xml:space="preserve"> </w:t>
      </w:r>
      <w:r w:rsidR="002959A2">
        <w:rPr>
          <w:b w:val="0"/>
          <w:bCs/>
          <w:sz w:val="20"/>
          <w:szCs w:val="20"/>
        </w:rPr>
        <w:t xml:space="preserve">for each pair of sensors </w:t>
      </w:r>
      <w:r w:rsidR="00D21B30">
        <w:rPr>
          <w:b w:val="0"/>
          <w:bCs/>
          <w:sz w:val="20"/>
          <w:szCs w:val="20"/>
        </w:rPr>
        <w:t>being shown in Fig.</w:t>
      </w:r>
      <w:r w:rsidR="000074EF">
        <w:rPr>
          <w:b w:val="0"/>
          <w:bCs/>
          <w:sz w:val="20"/>
          <w:szCs w:val="20"/>
        </w:rPr>
        <w:t xml:space="preserve"> 1</w:t>
      </w:r>
      <w:ins w:id="974" w:author="백형민" w:date="2022-10-01T14:11:00Z">
        <w:r w:rsidR="00D5152A">
          <w:rPr>
            <w:b w:val="0"/>
            <w:bCs/>
            <w:sz w:val="20"/>
            <w:szCs w:val="20"/>
          </w:rPr>
          <w:t>1</w:t>
        </w:r>
      </w:ins>
      <w:del w:id="975" w:author="백형민" w:date="2022-10-01T14:11:00Z">
        <w:r w:rsidR="000074EF" w:rsidDel="00D5152A">
          <w:rPr>
            <w:b w:val="0"/>
            <w:bCs/>
            <w:sz w:val="20"/>
            <w:szCs w:val="20"/>
          </w:rPr>
          <w:delText>0</w:delText>
        </w:r>
      </w:del>
      <w:r w:rsidR="000074EF">
        <w:rPr>
          <w:b w:val="0"/>
          <w:bCs/>
          <w:sz w:val="20"/>
          <w:szCs w:val="20"/>
        </w:rPr>
        <w:t>.</w:t>
      </w:r>
      <w:r w:rsidR="00BF38B4">
        <w:rPr>
          <w:b w:val="0"/>
          <w:bCs/>
          <w:sz w:val="20"/>
          <w:szCs w:val="20"/>
        </w:rPr>
        <w:t xml:space="preserve"> </w:t>
      </w:r>
      <w:r w:rsidR="005441C4">
        <w:rPr>
          <w:b w:val="0"/>
          <w:bCs/>
          <w:sz w:val="20"/>
          <w:szCs w:val="20"/>
        </w:rPr>
        <w:t xml:space="preserve">The prototype has been designed with large tolerances </w:t>
      </w:r>
      <w:r w:rsidR="00AB085F">
        <w:rPr>
          <w:b w:val="0"/>
          <w:bCs/>
          <w:sz w:val="20"/>
          <w:szCs w:val="20"/>
        </w:rPr>
        <w:t>to reduce complexity and ease assembling process.</w:t>
      </w:r>
    </w:p>
    <w:tbl>
      <w:tblPr>
        <w:tblStyle w:val="a8"/>
        <w:tblW w:w="247.8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508"/>
        <w:gridCol w:w="2449"/>
      </w:tblGrid>
      <w:tr w:rsidR="00917242" w14:paraId="73ACE017" w14:textId="77777777" w:rsidTr="00457EC4">
        <w:trPr>
          <w:trHeight w:val="2004"/>
        </w:trPr>
        <w:tc>
          <w:tcPr>
            <w:tcW w:w="247.85pt" w:type="dxa"/>
            <w:gridSpan w:val="2"/>
          </w:tcPr>
          <w:p w14:paraId="439CDBE6" w14:textId="1E11E541" w:rsidR="00917242" w:rsidRDefault="00457EC4" w:rsidP="00E60AF6">
            <w:pPr>
              <w:pStyle w:val="a"/>
              <w:numPr>
                <w:ilvl w:val="0"/>
                <w:numId w:val="0"/>
              </w:numPr>
              <w:jc w:val="both"/>
              <w:rPr>
                <w:b w:val="0"/>
                <w:bCs/>
              </w:rPr>
            </w:pPr>
            <w:r w:rsidRPr="00457EC4">
              <w:rPr>
                <w:b w:val="0"/>
                <w:bCs/>
                <w:noProof/>
              </w:rPr>
              <w:drawing>
                <wp:inline distT="0" distB="0" distL="0" distR="0" wp14:anchorId="2F94BF03" wp14:editId="3C0872E7">
                  <wp:extent cx="1471930" cy="1371027"/>
                  <wp:effectExtent l="0" t="0" r="0" b="635"/>
                  <wp:docPr id="11" name="그림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57"/>
                          <a:srcRect t="1.64%"/>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457EC4">
              <w:rPr>
                <w:b w:val="0"/>
                <w:bCs/>
                <w:noProof/>
                <w:sz w:val="16"/>
                <w:szCs w:val="16"/>
              </w:rPr>
              <w:drawing>
                <wp:inline distT="0" distB="0" distL="0" distR="0" wp14:anchorId="29B173D0" wp14:editId="76951ECC">
                  <wp:extent cx="1485900" cy="1368697"/>
                  <wp:effectExtent l="0" t="0" r="0" b="3175"/>
                  <wp:docPr id="6" name="그림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58"/>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457EC4" w14:paraId="48D121E7" w14:textId="1D97CFE7" w:rsidTr="00457EC4">
        <w:trPr>
          <w:trHeight w:val="156"/>
        </w:trPr>
        <w:tc>
          <w:tcPr>
            <w:tcW w:w="125.40pt" w:type="dxa"/>
          </w:tcPr>
          <w:p w14:paraId="0E400374" w14:textId="3B56526D" w:rsidR="00457EC4" w:rsidRPr="00457EC4" w:rsidRDefault="00457EC4" w:rsidP="00457EC4">
            <w:pPr>
              <w:pStyle w:val="a"/>
              <w:numPr>
                <w:ilvl w:val="0"/>
                <w:numId w:val="0"/>
              </w:numPr>
              <w:rPr>
                <w:rFonts w:eastAsiaTheme="minorEastAsia"/>
                <w:b w:val="0"/>
                <w:bCs/>
                <w:noProof/>
                <w:sz w:val="16"/>
                <w:szCs w:val="16"/>
                <w:lang w:eastAsia="ko-KR"/>
              </w:rPr>
            </w:pPr>
            <w:r w:rsidRPr="00457EC4">
              <w:rPr>
                <w:rFonts w:eastAsiaTheme="minorEastAsia" w:hint="eastAsia"/>
                <w:b w:val="0"/>
                <w:bCs/>
                <w:noProof/>
                <w:sz w:val="16"/>
                <w:szCs w:val="16"/>
                <w:lang w:eastAsia="ko-KR"/>
              </w:rPr>
              <w:t>a</w:t>
            </w:r>
            <w:r w:rsidRPr="00457EC4">
              <w:rPr>
                <w:rFonts w:eastAsiaTheme="minorEastAsia"/>
                <w:b w:val="0"/>
                <w:bCs/>
                <w:noProof/>
                <w:sz w:val="16"/>
                <w:szCs w:val="16"/>
                <w:lang w:eastAsia="ko-KR"/>
              </w:rPr>
              <w:t>)</w:t>
            </w:r>
          </w:p>
        </w:tc>
        <w:tc>
          <w:tcPr>
            <w:tcW w:w="122.45pt" w:type="dxa"/>
          </w:tcPr>
          <w:p w14:paraId="640F99F9" w14:textId="48BD1277" w:rsidR="00457EC4" w:rsidRPr="00457EC4" w:rsidRDefault="00457EC4" w:rsidP="00457EC4">
            <w:pPr>
              <w:pStyle w:val="a"/>
              <w:numPr>
                <w:ilvl w:val="0"/>
                <w:numId w:val="0"/>
              </w:numPr>
              <w:rPr>
                <w:rFonts w:eastAsiaTheme="minorEastAsia"/>
                <w:b w:val="0"/>
                <w:bCs/>
                <w:noProof/>
                <w:sz w:val="16"/>
                <w:szCs w:val="16"/>
                <w:lang w:eastAsia="ko-KR"/>
              </w:rPr>
            </w:pPr>
            <w:r w:rsidRPr="00457EC4">
              <w:rPr>
                <w:rFonts w:eastAsiaTheme="minorEastAsia" w:hint="eastAsia"/>
                <w:b w:val="0"/>
                <w:bCs/>
                <w:noProof/>
                <w:sz w:val="16"/>
                <w:szCs w:val="16"/>
                <w:lang w:eastAsia="ko-KR"/>
              </w:rPr>
              <w:t>b</w:t>
            </w:r>
            <w:r w:rsidRPr="00457EC4">
              <w:rPr>
                <w:rFonts w:eastAsiaTheme="minorEastAsia"/>
                <w:b w:val="0"/>
                <w:bCs/>
                <w:noProof/>
                <w:sz w:val="16"/>
                <w:szCs w:val="16"/>
                <w:lang w:eastAsia="ko-KR"/>
              </w:rPr>
              <w:t>)</w:t>
            </w:r>
          </w:p>
        </w:tc>
      </w:tr>
      <w:tr w:rsidR="00757457" w:rsidRPr="00757457" w14:paraId="757CA5C2" w14:textId="77777777" w:rsidTr="00457EC4">
        <w:tc>
          <w:tcPr>
            <w:tcW w:w="247.85pt" w:type="dxa"/>
            <w:gridSpan w:val="2"/>
          </w:tcPr>
          <w:p w14:paraId="4A1DD4E1" w14:textId="2C48C253" w:rsidR="00917242" w:rsidRPr="00757457" w:rsidRDefault="00917242" w:rsidP="008D0869">
            <w:pPr>
              <w:pStyle w:val="a"/>
              <w:numPr>
                <w:ilvl w:val="0"/>
                <w:numId w:val="0"/>
              </w:numPr>
              <w:jc w:val="both"/>
              <w:rPr>
                <w:b w:val="0"/>
                <w:bCs/>
              </w:rPr>
            </w:pPr>
            <w:r w:rsidRPr="00757457">
              <w:rPr>
                <w:b w:val="0"/>
                <w:bCs/>
                <w:sz w:val="16"/>
                <w:szCs w:val="16"/>
              </w:rPr>
              <w:t>Fig.1</w:t>
            </w:r>
            <w:ins w:id="976" w:author="백형민" w:date="2022-10-01T14:12:00Z">
              <w:r w:rsidR="00D5152A">
                <w:rPr>
                  <w:b w:val="0"/>
                  <w:bCs/>
                  <w:sz w:val="16"/>
                  <w:szCs w:val="16"/>
                </w:rPr>
                <w:t>2</w:t>
              </w:r>
            </w:ins>
            <w:del w:id="977" w:author="백형민" w:date="2022-10-01T14:12:00Z">
              <w:r w:rsidRPr="00757457" w:rsidDel="00D5152A">
                <w:rPr>
                  <w:b w:val="0"/>
                  <w:bCs/>
                  <w:sz w:val="16"/>
                  <w:szCs w:val="16"/>
                </w:rPr>
                <w:delText>1</w:delText>
              </w:r>
            </w:del>
            <w:r w:rsidR="0000772C" w:rsidRPr="00757457">
              <w:rPr>
                <w:b w:val="0"/>
                <w:bCs/>
                <w:sz w:val="16"/>
                <w:szCs w:val="16"/>
              </w:rPr>
              <w:t>.</w:t>
            </w:r>
            <w:r w:rsidRPr="00757457">
              <w:rPr>
                <w:b w:val="0"/>
                <w:bCs/>
                <w:sz w:val="16"/>
                <w:szCs w:val="16"/>
              </w:rPr>
              <w:t xml:space="preserve"> </w:t>
            </w:r>
            <w:r w:rsidR="00457EC4">
              <w:rPr>
                <w:b w:val="0"/>
                <w:bCs/>
                <w:sz w:val="16"/>
                <w:szCs w:val="16"/>
              </w:rPr>
              <w:t xml:space="preserve">a) Shaft, stator and data acquisition circuitry board, b) </w:t>
            </w:r>
            <w:del w:id="978" w:author="DANIEL FERNANDEZ ALONSO" w:date="2022-09-06T23:56:00Z">
              <w:r w:rsidR="00457EC4" w:rsidDel="00553197">
                <w:rPr>
                  <w:b w:val="0"/>
                  <w:bCs/>
                  <w:sz w:val="16"/>
                  <w:szCs w:val="16"/>
                </w:rPr>
                <w:delText xml:space="preserve">Assembled </w:delText>
              </w:r>
            </w:del>
            <w:ins w:id="979" w:author="DANIEL FERNANDEZ ALONSO" w:date="2022-09-06T23:56:00Z">
              <w:r w:rsidR="00553197">
                <w:rPr>
                  <w:b w:val="0"/>
                  <w:bCs/>
                  <w:sz w:val="16"/>
                  <w:szCs w:val="16"/>
                </w:rPr>
                <w:t xml:space="preserve">Assembly of </w:t>
              </w:r>
            </w:ins>
            <w:r w:rsidR="00457EC4">
              <w:rPr>
                <w:b w:val="0"/>
                <w:bCs/>
                <w:sz w:val="16"/>
                <w:szCs w:val="16"/>
              </w:rPr>
              <w:t>proposed resolver.</w:t>
            </w:r>
          </w:p>
        </w:tc>
      </w:tr>
    </w:tbl>
    <w:p w14:paraId="33371A4B" w14:textId="6D6163E3" w:rsidR="00112624" w:rsidRPr="00757457" w:rsidRDefault="00112624" w:rsidP="008D0869">
      <w:pPr>
        <w:pStyle w:val="a"/>
        <w:numPr>
          <w:ilvl w:val="0"/>
          <w:numId w:val="0"/>
        </w:numPr>
        <w:jc w:val="both"/>
        <w:rPr>
          <w:b w:val="0"/>
          <w:bCs/>
        </w:rPr>
      </w:pPr>
    </w:p>
    <w:p w14:paraId="0734ACA8" w14:textId="72233462" w:rsidR="00722C7F" w:rsidRPr="00457EC4" w:rsidRDefault="00DE6198" w:rsidP="007C3840">
      <w:pPr>
        <w:pStyle w:val="a"/>
        <w:numPr>
          <w:ilvl w:val="0"/>
          <w:numId w:val="0"/>
        </w:numPr>
        <w:spacing w:line="12pt" w:lineRule="exact"/>
        <w:ind w:firstLine="14.20pt"/>
        <w:jc w:val="both"/>
        <w:rPr>
          <w:b w:val="0"/>
          <w:bCs/>
          <w:color w:val="000000" w:themeColor="text1"/>
          <w:sz w:val="20"/>
          <w:szCs w:val="20"/>
        </w:rPr>
      </w:pPr>
      <w:r w:rsidRPr="00757457">
        <w:rPr>
          <w:b w:val="0"/>
          <w:bCs/>
          <w:sz w:val="20"/>
          <w:szCs w:val="20"/>
        </w:rPr>
        <w:t>Fig. 1</w:t>
      </w:r>
      <w:ins w:id="980" w:author="백형민" w:date="2022-10-01T14:11:00Z">
        <w:r w:rsidR="00D5152A">
          <w:rPr>
            <w:b w:val="0"/>
            <w:bCs/>
            <w:sz w:val="20"/>
            <w:szCs w:val="20"/>
          </w:rPr>
          <w:t>3</w:t>
        </w:r>
      </w:ins>
      <w:del w:id="981" w:author="백형민" w:date="2022-10-01T14:11:00Z">
        <w:r w:rsidRPr="00757457" w:rsidDel="00D5152A">
          <w:rPr>
            <w:b w:val="0"/>
            <w:bCs/>
            <w:sz w:val="20"/>
            <w:szCs w:val="20"/>
          </w:rPr>
          <w:delText>2</w:delText>
        </w:r>
      </w:del>
      <w:r w:rsidRPr="00757457">
        <w:rPr>
          <w:b w:val="0"/>
          <w:bCs/>
          <w:sz w:val="20"/>
          <w:szCs w:val="20"/>
        </w:rPr>
        <w:t xml:space="preserve"> </w:t>
      </w:r>
      <w:r w:rsidR="009F40A6" w:rsidRPr="00757457">
        <w:rPr>
          <w:b w:val="0"/>
          <w:bCs/>
          <w:sz w:val="20"/>
          <w:szCs w:val="20"/>
        </w:rPr>
        <w:t>s</w:t>
      </w:r>
      <w:r w:rsidRPr="00757457">
        <w:rPr>
          <w:b w:val="0"/>
          <w:bCs/>
          <w:sz w:val="20"/>
          <w:szCs w:val="20"/>
        </w:rPr>
        <w:t xml:space="preserve">hows the output waveforms provided by </w:t>
      </w:r>
      <w:r w:rsidR="009B25D1" w:rsidRPr="00757457">
        <w:rPr>
          <w:b w:val="0"/>
          <w:bCs/>
          <w:sz w:val="20"/>
          <w:szCs w:val="20"/>
        </w:rPr>
        <w:t>a pair of</w:t>
      </w:r>
      <w:r w:rsidRPr="00757457">
        <w:rPr>
          <w:b w:val="0"/>
          <w:bCs/>
          <w:sz w:val="20"/>
          <w:szCs w:val="20"/>
        </w:rPr>
        <w:t xml:space="preserve"> </w:t>
      </w:r>
      <w:r w:rsidR="00104436" w:rsidRPr="00757457">
        <w:rPr>
          <w:b w:val="0"/>
          <w:bCs/>
          <w:sz w:val="20"/>
          <w:szCs w:val="20"/>
        </w:rPr>
        <w:t>Hall-effect sensors (i.e.</w:t>
      </w:r>
      <w:r w:rsidR="00A806B7">
        <w:rPr>
          <w:b w:val="0"/>
          <w:bCs/>
          <w:sz w:val="20"/>
          <w:szCs w:val="20"/>
        </w:rPr>
        <w:t>,</w:t>
      </w:r>
      <w:r w:rsidR="00104436" w:rsidRPr="00757457">
        <w:rPr>
          <w:b w:val="0"/>
          <w:bCs/>
          <w:sz w:val="20"/>
          <w:szCs w:val="20"/>
        </w:rPr>
        <w:t xml:space="preserve"> </w:t>
      </w:r>
      <w:proofErr w:type="spellStart"/>
      <w:r w:rsidR="00104436" w:rsidRPr="00A95696">
        <w:rPr>
          <w:b w:val="0"/>
          <w:bCs/>
          <w:i/>
          <w:iCs/>
          <w:sz w:val="20"/>
          <w:szCs w:val="20"/>
        </w:rPr>
        <w:t>Hall</w:t>
      </w:r>
      <w:r w:rsidR="00104436" w:rsidRPr="00A95696">
        <w:rPr>
          <w:b w:val="0"/>
          <w:bCs/>
          <w:i/>
          <w:iCs/>
          <w:sz w:val="20"/>
          <w:szCs w:val="20"/>
          <w:vertAlign w:val="subscript"/>
        </w:rPr>
        <w:t>C</w:t>
      </w:r>
      <w:proofErr w:type="spellEnd"/>
      <w:r w:rsidR="00104436" w:rsidRPr="00757457">
        <w:rPr>
          <w:b w:val="0"/>
          <w:bCs/>
          <w:sz w:val="20"/>
          <w:szCs w:val="20"/>
        </w:rPr>
        <w:t xml:space="preserve"> and </w:t>
      </w:r>
      <w:proofErr w:type="spellStart"/>
      <w:r w:rsidR="00104436" w:rsidRPr="00A95696">
        <w:rPr>
          <w:b w:val="0"/>
          <w:bCs/>
          <w:i/>
          <w:iCs/>
          <w:sz w:val="20"/>
          <w:szCs w:val="20"/>
        </w:rPr>
        <w:t>Hall</w:t>
      </w:r>
      <w:r w:rsidR="00104436" w:rsidRPr="00A95696">
        <w:rPr>
          <w:b w:val="0"/>
          <w:bCs/>
          <w:i/>
          <w:iCs/>
          <w:sz w:val="20"/>
          <w:szCs w:val="20"/>
          <w:vertAlign w:val="subscript"/>
        </w:rPr>
        <w:t>S</w:t>
      </w:r>
      <w:proofErr w:type="spellEnd"/>
      <w:r w:rsidR="00104436" w:rsidRPr="00757457">
        <w:rPr>
          <w:b w:val="0"/>
          <w:bCs/>
          <w:sz w:val="20"/>
          <w:szCs w:val="20"/>
        </w:rPr>
        <w:t>)</w:t>
      </w:r>
      <w:r w:rsidR="00224F52" w:rsidRPr="00757457">
        <w:rPr>
          <w:b w:val="0"/>
          <w:bCs/>
          <w:sz w:val="20"/>
          <w:szCs w:val="20"/>
        </w:rPr>
        <w:t xml:space="preserve"> when </w:t>
      </w:r>
      <w:r w:rsidR="00104436" w:rsidRPr="00757457">
        <w:rPr>
          <w:b w:val="0"/>
          <w:bCs/>
          <w:sz w:val="20"/>
          <w:szCs w:val="20"/>
        </w:rPr>
        <w:t>they are</w:t>
      </w:r>
      <w:r w:rsidR="00224F52" w:rsidRPr="00757457">
        <w:rPr>
          <w:b w:val="0"/>
          <w:bCs/>
          <w:sz w:val="20"/>
          <w:szCs w:val="20"/>
        </w:rPr>
        <w:t xml:space="preserve"> fed with a sinusoidal waveform of </w:t>
      </w:r>
      <w:r w:rsidR="00CA7487" w:rsidRPr="00757457">
        <w:rPr>
          <w:b w:val="0"/>
          <w:bCs/>
          <w:sz w:val="20"/>
          <w:szCs w:val="20"/>
        </w:rPr>
        <w:t>7V</w:t>
      </w:r>
      <w:r w:rsidR="00104436" w:rsidRPr="00757457">
        <w:rPr>
          <w:b w:val="0"/>
          <w:bCs/>
          <w:sz w:val="20"/>
          <w:szCs w:val="20"/>
          <w:vertAlign w:val="subscript"/>
        </w:rPr>
        <w:t>RMS</w:t>
      </w:r>
      <w:r w:rsidR="00CA7487" w:rsidRPr="00757457">
        <w:rPr>
          <w:b w:val="0"/>
          <w:bCs/>
          <w:sz w:val="20"/>
          <w:szCs w:val="20"/>
        </w:rPr>
        <w:t xml:space="preserve"> at 10 kHz</w:t>
      </w:r>
      <w:r w:rsidR="00D826A6" w:rsidRPr="00757457">
        <w:rPr>
          <w:b w:val="0"/>
          <w:bCs/>
          <w:sz w:val="20"/>
          <w:szCs w:val="20"/>
        </w:rPr>
        <w:t>.</w:t>
      </w:r>
      <w:bookmarkStart w:id="982" w:name="_Hlk32317568"/>
      <w:r w:rsidR="00457EC4">
        <w:rPr>
          <w:b w:val="0"/>
          <w:bCs/>
          <w:sz w:val="20"/>
          <w:szCs w:val="20"/>
        </w:rPr>
        <w:t xml:space="preserve"> </w:t>
      </w:r>
      <w:r w:rsidR="00722C7F" w:rsidRPr="00457EC4">
        <w:rPr>
          <w:b w:val="0"/>
          <w:bCs/>
          <w:color w:val="000000" w:themeColor="text1"/>
          <w:sz w:val="20"/>
          <w:szCs w:val="20"/>
        </w:rPr>
        <w:t xml:space="preserve">Fig. </w:t>
      </w:r>
      <w:r w:rsidR="00D24EC9" w:rsidRPr="00457EC4">
        <w:rPr>
          <w:b w:val="0"/>
          <w:bCs/>
          <w:color w:val="000000" w:themeColor="text1"/>
          <w:sz w:val="20"/>
          <w:szCs w:val="20"/>
        </w:rPr>
        <w:t>1</w:t>
      </w:r>
      <w:ins w:id="983" w:author="백형민" w:date="2022-10-01T14:11:00Z">
        <w:r w:rsidR="00D5152A">
          <w:rPr>
            <w:b w:val="0"/>
            <w:bCs/>
            <w:color w:val="000000" w:themeColor="text1"/>
            <w:sz w:val="20"/>
            <w:szCs w:val="20"/>
          </w:rPr>
          <w:t>3</w:t>
        </w:r>
      </w:ins>
      <w:del w:id="984" w:author="백형민" w:date="2022-10-01T14:11:00Z">
        <w:r w:rsidR="00D24EC9" w:rsidRPr="00457EC4" w:rsidDel="00D5152A">
          <w:rPr>
            <w:b w:val="0"/>
            <w:bCs/>
            <w:color w:val="000000" w:themeColor="text1"/>
            <w:sz w:val="20"/>
            <w:szCs w:val="20"/>
          </w:rPr>
          <w:delText>2</w:delText>
        </w:r>
      </w:del>
      <w:r w:rsidR="00722C7F" w:rsidRPr="00457EC4">
        <w:rPr>
          <w:b w:val="0"/>
          <w:bCs/>
          <w:color w:val="000000" w:themeColor="text1"/>
          <w:sz w:val="20"/>
          <w:szCs w:val="20"/>
        </w:rPr>
        <w:t xml:space="preserve"> shows the</w:t>
      </w:r>
      <w:r w:rsidR="00E93989" w:rsidRPr="00457EC4">
        <w:rPr>
          <w:b w:val="0"/>
          <w:bCs/>
          <w:color w:val="000000" w:themeColor="text1"/>
          <w:sz w:val="20"/>
          <w:szCs w:val="20"/>
        </w:rPr>
        <w:t xml:space="preserve"> simplified</w:t>
      </w:r>
      <w:r w:rsidR="00722C7F" w:rsidRPr="00457EC4">
        <w:rPr>
          <w:b w:val="0"/>
          <w:bCs/>
          <w:color w:val="000000" w:themeColor="text1"/>
          <w:sz w:val="20"/>
          <w:szCs w:val="20"/>
        </w:rPr>
        <w:t xml:space="preserve"> signal processing used for speed and position estimation. Measured flux densities</w:t>
      </w:r>
      <w:r w:rsidR="007944A1" w:rsidRPr="00457EC4">
        <w:rPr>
          <w:b w:val="0"/>
          <w:bCs/>
          <w:color w:val="000000" w:themeColor="text1"/>
          <w:sz w:val="20"/>
          <w:szCs w:val="20"/>
        </w:rPr>
        <w:t xml:space="preserve"> by</w:t>
      </w:r>
      <w:r w:rsidR="00722C7F" w:rsidRPr="00457EC4">
        <w:rPr>
          <w:b w:val="0"/>
          <w:bCs/>
          <w:color w:val="000000" w:themeColor="text1"/>
          <w:sz w:val="20"/>
          <w:szCs w:val="20"/>
        </w:rPr>
        <w:t xml:space="preserve"> </w:t>
      </w:r>
      <w:proofErr w:type="spellStart"/>
      <w:r w:rsidR="00722C7F" w:rsidRPr="00457EC4">
        <w:rPr>
          <w:b w:val="0"/>
          <w:bCs/>
          <w:i/>
          <w:iCs/>
          <w:color w:val="000000" w:themeColor="text1"/>
          <w:sz w:val="20"/>
          <w:szCs w:val="20"/>
        </w:rPr>
        <w:t>H</w:t>
      </w:r>
      <w:r w:rsidR="00E93989" w:rsidRPr="00457EC4">
        <w:rPr>
          <w:b w:val="0"/>
          <w:bCs/>
          <w:i/>
          <w:iCs/>
          <w:color w:val="000000" w:themeColor="text1"/>
          <w:sz w:val="20"/>
          <w:szCs w:val="20"/>
        </w:rPr>
        <w:t>all</w:t>
      </w:r>
      <w:r w:rsidR="00E93989" w:rsidRPr="00457EC4">
        <w:rPr>
          <w:b w:val="0"/>
          <w:bCs/>
          <w:i/>
          <w:iCs/>
          <w:color w:val="000000" w:themeColor="text1"/>
          <w:sz w:val="20"/>
          <w:szCs w:val="20"/>
          <w:vertAlign w:val="subscript"/>
        </w:rPr>
        <w:t>C</w:t>
      </w:r>
      <w:proofErr w:type="spellEnd"/>
      <w:r w:rsidR="00722C7F" w:rsidRPr="00457EC4">
        <w:rPr>
          <w:b w:val="0"/>
          <w:bCs/>
          <w:color w:val="000000" w:themeColor="text1"/>
          <w:sz w:val="20"/>
          <w:szCs w:val="20"/>
          <w:vertAlign w:val="subscript"/>
        </w:rPr>
        <w:t xml:space="preserve"> </w:t>
      </w:r>
      <w:r w:rsidR="00722C7F" w:rsidRPr="00457EC4">
        <w:rPr>
          <w:b w:val="0"/>
          <w:bCs/>
          <w:color w:val="000000" w:themeColor="text1"/>
          <w:sz w:val="20"/>
          <w:szCs w:val="20"/>
        </w:rPr>
        <w:t xml:space="preserve">and </w:t>
      </w:r>
      <w:proofErr w:type="spellStart"/>
      <w:r w:rsidR="00722C7F" w:rsidRPr="00457EC4">
        <w:rPr>
          <w:b w:val="0"/>
          <w:bCs/>
          <w:i/>
          <w:iCs/>
          <w:color w:val="000000" w:themeColor="text1"/>
          <w:sz w:val="20"/>
          <w:szCs w:val="20"/>
        </w:rPr>
        <w:t>H</w:t>
      </w:r>
      <w:r w:rsidR="00E93989" w:rsidRPr="00457EC4">
        <w:rPr>
          <w:b w:val="0"/>
          <w:bCs/>
          <w:i/>
          <w:iCs/>
          <w:color w:val="000000" w:themeColor="text1"/>
          <w:sz w:val="20"/>
          <w:szCs w:val="20"/>
        </w:rPr>
        <w:t>all</w:t>
      </w:r>
      <w:r w:rsidR="00E93989" w:rsidRPr="00457EC4">
        <w:rPr>
          <w:b w:val="0"/>
          <w:bCs/>
          <w:i/>
          <w:iCs/>
          <w:color w:val="000000" w:themeColor="text1"/>
          <w:sz w:val="20"/>
          <w:szCs w:val="20"/>
          <w:vertAlign w:val="subscript"/>
        </w:rPr>
        <w:t>S</w:t>
      </w:r>
      <w:proofErr w:type="spellEnd"/>
      <w:r w:rsidR="00722C7F" w:rsidRPr="00457EC4">
        <w:rPr>
          <w:b w:val="0"/>
          <w:bCs/>
          <w:color w:val="000000" w:themeColor="text1"/>
          <w:sz w:val="20"/>
          <w:szCs w:val="20"/>
        </w:rPr>
        <w:t xml:space="preserve"> are multiplied by the </w:t>
      </w:r>
      <w:r w:rsidR="00E93989" w:rsidRPr="00457EC4">
        <w:rPr>
          <w:b w:val="0"/>
          <w:bCs/>
          <w:color w:val="000000" w:themeColor="text1"/>
          <w:sz w:val="20"/>
          <w:szCs w:val="20"/>
        </w:rPr>
        <w:t>excitation</w:t>
      </w:r>
      <w:r w:rsidR="00722C7F" w:rsidRPr="00457EC4">
        <w:rPr>
          <w:b w:val="0"/>
          <w:bCs/>
          <w:color w:val="000000" w:themeColor="text1"/>
          <w:sz w:val="20"/>
          <w:szCs w:val="20"/>
        </w:rPr>
        <w:t xml:space="preserve"> signal</w:t>
      </w:r>
      <w:r w:rsidR="001C2953">
        <w:rPr>
          <w:b w:val="0"/>
          <w:bCs/>
          <w:color w:val="000000" w:themeColor="text1"/>
          <w:sz w:val="20"/>
          <w:szCs w:val="20"/>
        </w:rPr>
        <w:t xml:space="preserve">, </w:t>
      </w:r>
      <w:r w:rsidR="001C2953" w:rsidRPr="00457EC4">
        <w:rPr>
          <w:b w:val="0"/>
          <w:bCs/>
          <w:i/>
          <w:iCs/>
          <w:color w:val="000000" w:themeColor="text1"/>
          <w:sz w:val="20"/>
          <w:szCs w:val="20"/>
        </w:rPr>
        <w:t>V</w:t>
      </w:r>
      <w:r w:rsidR="001C2953" w:rsidRPr="00457EC4">
        <w:rPr>
          <w:rFonts w:cs="Times New Roman"/>
          <w:b w:val="0"/>
          <w:bCs/>
          <w:i/>
          <w:iCs/>
          <w:color w:val="000000" w:themeColor="text1"/>
          <w:sz w:val="20"/>
          <w:szCs w:val="20"/>
          <w:vertAlign w:val="subscript"/>
        </w:rPr>
        <w:t>α</w:t>
      </w:r>
      <w:r w:rsidR="001C2953"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and</w:t>
      </w:r>
      <w:r w:rsidR="001C2953" w:rsidRPr="00457EC4">
        <w:rPr>
          <w:rFonts w:cs="Times New Roman"/>
          <w:b w:val="0"/>
          <w:bCs/>
          <w:color w:val="000000" w:themeColor="text1"/>
          <w:sz w:val="20"/>
          <w:szCs w:val="20"/>
        </w:rPr>
        <w:t xml:space="preserve"> </w:t>
      </w:r>
      <w:r w:rsidR="001C2953" w:rsidRPr="00457EC4">
        <w:rPr>
          <w:b w:val="0"/>
          <w:bCs/>
          <w:i/>
          <w:iCs/>
          <w:color w:val="000000" w:themeColor="text1"/>
          <w:sz w:val="20"/>
          <w:szCs w:val="20"/>
        </w:rPr>
        <w:t>V</w:t>
      </w:r>
      <w:r w:rsidR="001C2953" w:rsidRPr="00457EC4">
        <w:rPr>
          <w:rFonts w:cs="Times New Roman"/>
          <w:b w:val="0"/>
          <w:bCs/>
          <w:i/>
          <w:iCs/>
          <w:color w:val="000000" w:themeColor="text1"/>
          <w:sz w:val="20"/>
          <w:szCs w:val="20"/>
          <w:vertAlign w:val="subscript"/>
        </w:rPr>
        <w:t>β</w:t>
      </w:r>
      <w:r w:rsidR="001C2953"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 xml:space="preserve">being obtained. </w:t>
      </w:r>
      <w:r w:rsidR="00E72638" w:rsidRPr="00457EC4">
        <w:rPr>
          <w:b w:val="0"/>
          <w:bCs/>
          <w:i/>
          <w:iCs/>
          <w:color w:val="000000" w:themeColor="text1"/>
          <w:sz w:val="20"/>
          <w:szCs w:val="20"/>
        </w:rPr>
        <w:t>V</w:t>
      </w:r>
      <w:r w:rsidR="00E72638" w:rsidRPr="00457EC4">
        <w:rPr>
          <w:rFonts w:cs="Times New Roman"/>
          <w:b w:val="0"/>
          <w:bCs/>
          <w:i/>
          <w:iCs/>
          <w:color w:val="000000" w:themeColor="text1"/>
          <w:sz w:val="20"/>
          <w:szCs w:val="20"/>
          <w:vertAlign w:val="subscript"/>
        </w:rPr>
        <w:t>α</w:t>
      </w:r>
      <w:r w:rsidR="00E72638"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and</w:t>
      </w:r>
      <w:r w:rsidR="00E72638" w:rsidRPr="00457EC4">
        <w:rPr>
          <w:rFonts w:cs="Times New Roman"/>
          <w:b w:val="0"/>
          <w:bCs/>
          <w:color w:val="000000" w:themeColor="text1"/>
          <w:sz w:val="20"/>
          <w:szCs w:val="20"/>
        </w:rPr>
        <w:t xml:space="preserve"> </w:t>
      </w:r>
      <w:r w:rsidR="00E72638" w:rsidRPr="00457EC4">
        <w:rPr>
          <w:b w:val="0"/>
          <w:bCs/>
          <w:i/>
          <w:iCs/>
          <w:color w:val="000000" w:themeColor="text1"/>
          <w:sz w:val="20"/>
          <w:szCs w:val="20"/>
        </w:rPr>
        <w:t>V</w:t>
      </w:r>
      <w:r w:rsidR="00E72638" w:rsidRPr="00457EC4">
        <w:rPr>
          <w:rFonts w:cs="Times New Roman"/>
          <w:b w:val="0"/>
          <w:bCs/>
          <w:i/>
          <w:iCs/>
          <w:color w:val="000000" w:themeColor="text1"/>
          <w:sz w:val="20"/>
          <w:szCs w:val="20"/>
          <w:vertAlign w:val="subscript"/>
        </w:rPr>
        <w:t>β</w:t>
      </w:r>
      <w:r w:rsidR="001C2953" w:rsidRPr="00457EC4">
        <w:rPr>
          <w:rFonts w:cs="Times New Roman"/>
          <w:b w:val="0"/>
          <w:bCs/>
          <w:color w:val="000000" w:themeColor="text1"/>
          <w:sz w:val="20"/>
          <w:szCs w:val="20"/>
        </w:rPr>
        <w:t xml:space="preserve"> </w:t>
      </w:r>
      <w:r w:rsidR="000E310C" w:rsidRPr="00457EC4">
        <w:rPr>
          <w:rFonts w:cs="Times New Roman"/>
          <w:b w:val="0"/>
          <w:bCs/>
          <w:color w:val="000000" w:themeColor="text1"/>
          <w:sz w:val="20"/>
          <w:szCs w:val="20"/>
        </w:rPr>
        <w:t>normalized</w:t>
      </w:r>
      <w:r w:rsidR="000E310C">
        <w:rPr>
          <w:rFonts w:cs="Times New Roman"/>
          <w:b w:val="0"/>
          <w:bCs/>
          <w:color w:val="000000" w:themeColor="text1"/>
          <w:sz w:val="20"/>
          <w:szCs w:val="20"/>
        </w:rPr>
        <w:t>,</w:t>
      </w:r>
      <w:r w:rsidR="000E310C" w:rsidRPr="00457EC4">
        <w:rPr>
          <w:rFonts w:cs="Times New Roman"/>
          <w:b w:val="0"/>
          <w:bCs/>
          <w:color w:val="000000" w:themeColor="text1"/>
          <w:sz w:val="20"/>
          <w:szCs w:val="20"/>
        </w:rPr>
        <w:t xml:space="preserve"> (</w:t>
      </w:r>
      <w:r w:rsidR="009B53F2" w:rsidRPr="00457EC4">
        <w:rPr>
          <w:rFonts w:cs="Times New Roman"/>
          <w:b w:val="0"/>
          <w:bCs/>
          <w:color w:val="000000" w:themeColor="text1"/>
          <w:sz w:val="20"/>
          <w:szCs w:val="20"/>
        </w:rPr>
        <w:t>14)</w:t>
      </w:r>
      <w:r w:rsidR="009B53F2">
        <w:rPr>
          <w:rFonts w:cs="Times New Roman"/>
          <w:b w:val="0"/>
          <w:bCs/>
          <w:color w:val="000000" w:themeColor="text1"/>
          <w:sz w:val="20"/>
          <w:szCs w:val="20"/>
        </w:rPr>
        <w:t>,</w:t>
      </w:r>
      <w:r w:rsidR="009B53F2" w:rsidRPr="00457EC4">
        <w:rPr>
          <w:rFonts w:cs="Times New Roman"/>
          <w:b w:val="0"/>
          <w:bCs/>
          <w:color w:val="000000" w:themeColor="text1"/>
          <w:sz w:val="20"/>
          <w:szCs w:val="20"/>
        </w:rPr>
        <w:t xml:space="preserve"> and </w:t>
      </w:r>
      <m:oMath>
        <m:sSubSup>
          <m:sSubSupPr>
            <m:ctrlPr>
              <w:rPr>
                <w:rFonts w:ascii="Cambria Math" w:hAnsi="Cambria Math" w:cs="Times New Roman"/>
                <w:b w:val="0"/>
                <w:bCs/>
                <w:i/>
                <w:noProof/>
                <w:color w:val="000000" w:themeColor="text1"/>
                <w:sz w:val="20"/>
                <w:szCs w:val="20"/>
              </w:rPr>
            </m:ctrlPr>
          </m:sSubSupPr>
          <m:e>
            <m:acc>
              <m:accPr>
                <m:chr m:val="⃗"/>
                <m:ctrlPr>
                  <w:rPr>
                    <w:rFonts w:ascii="Cambria Math" w:hAnsi="Cambria Math" w:cs="Times New Roman"/>
                    <w:b w:val="0"/>
                    <w:bCs/>
                    <w:i/>
                    <w:noProof/>
                    <w:color w:val="000000" w:themeColor="text1"/>
                    <w:sz w:val="20"/>
                    <w:szCs w:val="20"/>
                  </w:rPr>
                </m:ctrlPr>
              </m:accPr>
              <m:e>
                <m:r>
                  <m:rPr>
                    <m:sty m:val="bi"/>
                  </m:rPr>
                  <w:rPr>
                    <w:rFonts w:ascii="Cambria Math" w:cs="Times New Roman"/>
                    <w:noProof/>
                    <w:color w:val="000000" w:themeColor="text1"/>
                    <w:sz w:val="20"/>
                    <w:szCs w:val="20"/>
                  </w:rPr>
                  <m:t>V</m:t>
                </m:r>
              </m:e>
            </m:acc>
          </m:e>
          <m:sub>
            <m:r>
              <m:rPr>
                <m:sty m:val="bi"/>
              </m:rPr>
              <w:rPr>
                <w:rFonts w:ascii="Cambria Math" w:cs="Times New Roman"/>
                <w:noProof/>
                <w:color w:val="000000" w:themeColor="text1"/>
                <w:sz w:val="20"/>
                <w:szCs w:val="20"/>
              </w:rPr>
              <m:t>dq</m:t>
            </m:r>
          </m:sub>
          <m:sup>
            <m:r>
              <m:rPr>
                <m:sty m:val="bi"/>
              </m:rPr>
              <w:rPr>
                <w:rFonts w:ascii="Cambria Math" w:cs="Times New Roman"/>
                <w:noProof/>
                <w:color w:val="000000" w:themeColor="text1"/>
                <w:sz w:val="20"/>
                <w:szCs w:val="20"/>
              </w:rPr>
              <m:t>r</m:t>
            </m:r>
          </m:sup>
        </m:sSubSup>
      </m:oMath>
      <w:r w:rsidR="007C3840" w:rsidRPr="00457EC4">
        <w:rPr>
          <w:rFonts w:cs="Times New Roman"/>
          <w:b w:val="0"/>
          <w:bCs/>
          <w:color w:val="000000" w:themeColor="text1"/>
          <w:sz w:val="20"/>
          <w:szCs w:val="20"/>
        </w:rPr>
        <w:t xml:space="preserve"> </w:t>
      </w:r>
      <w:r w:rsidR="009B53F2" w:rsidRPr="00457EC4">
        <w:rPr>
          <w:rFonts w:cs="Times New Roman"/>
          <w:b w:val="0"/>
          <w:bCs/>
          <w:color w:val="000000" w:themeColor="text1"/>
          <w:sz w:val="20"/>
          <w:szCs w:val="20"/>
        </w:rPr>
        <w:t xml:space="preserve">(15)-(16), </w:t>
      </w:r>
      <w:r w:rsidR="00722C7F" w:rsidRPr="00457EC4">
        <w:rPr>
          <w:rFonts w:cs="Times New Roman"/>
          <w:b w:val="0"/>
          <w:bCs/>
          <w:color w:val="000000" w:themeColor="text1"/>
          <w:sz w:val="20"/>
          <w:szCs w:val="20"/>
        </w:rPr>
        <w:t xml:space="preserve">is </w:t>
      </w:r>
      <w:r w:rsidR="00722C7F" w:rsidRPr="00457EC4">
        <w:rPr>
          <w:rFonts w:cs="Times New Roman"/>
          <w:b w:val="0"/>
          <w:bCs/>
          <w:color w:val="000000" w:themeColor="text1"/>
          <w:sz w:val="20"/>
          <w:szCs w:val="20"/>
        </w:rPr>
        <w:t>obtained using a synchronous reference frame phase-locked loop (SRF-</w:t>
      </w:r>
      <w:commentRangeStart w:id="985"/>
      <w:commentRangeStart w:id="986"/>
      <w:r w:rsidR="00722C7F" w:rsidRPr="00457EC4">
        <w:rPr>
          <w:rFonts w:cs="Times New Roman"/>
          <w:b w:val="0"/>
          <w:bCs/>
          <w:color w:val="000000" w:themeColor="text1"/>
          <w:sz w:val="20"/>
          <w:szCs w:val="20"/>
        </w:rPr>
        <w:t>PLL</w:t>
      </w:r>
      <w:commentRangeEnd w:id="985"/>
      <w:r w:rsidR="001E387A">
        <w:rPr>
          <w:rStyle w:val="aa"/>
          <w:rFonts w:eastAsia="SimSun" w:cs="Times New Roman"/>
          <w:b w:val="0"/>
        </w:rPr>
        <w:commentReference w:id="985"/>
      </w:r>
      <w:commentRangeEnd w:id="986"/>
      <w:r w:rsidR="00AB032D">
        <w:rPr>
          <w:rStyle w:val="aa"/>
          <w:rFonts w:eastAsia="SimSun" w:cs="Times New Roman"/>
          <w:b w:val="0"/>
        </w:rPr>
        <w:commentReference w:id="986"/>
      </w:r>
      <w:r w:rsidR="00722C7F" w:rsidRPr="00457EC4">
        <w:rPr>
          <w:rFonts w:cs="Times New Roman"/>
          <w:b w:val="0"/>
          <w:bCs/>
          <w:color w:val="000000" w:themeColor="text1"/>
          <w:sz w:val="20"/>
          <w:szCs w:val="20"/>
        </w:rPr>
        <w:t>), which provides the estimated rotor speed and position [</w:t>
      </w:r>
      <w:r w:rsidR="00363C08" w:rsidRPr="00457EC4">
        <w:rPr>
          <w:rFonts w:cs="Times New Roman"/>
          <w:b w:val="0"/>
          <w:bCs/>
          <w:color w:val="000000" w:themeColor="text1"/>
          <w:sz w:val="20"/>
          <w:szCs w:val="20"/>
        </w:rPr>
        <w:t>18</w:t>
      </w:r>
      <w:r w:rsidR="00722C7F" w:rsidRPr="00457EC4">
        <w:rPr>
          <w:rFonts w:cs="Times New Roman"/>
          <w:b w:val="0"/>
          <w:bCs/>
          <w:color w:val="000000" w:themeColor="text1"/>
          <w:sz w:val="20"/>
          <w:szCs w:val="20"/>
        </w:rPr>
        <w:t>].</w:t>
      </w:r>
    </w:p>
    <w:bookmarkEnd w:id="982"/>
    <w:p w14:paraId="7B95DA65" w14:textId="77777777" w:rsidR="00457EC4" w:rsidRPr="00557C8F" w:rsidRDefault="00457EC4" w:rsidP="00A95696">
      <w:pPr>
        <w:pStyle w:val="a"/>
        <w:numPr>
          <w:ilvl w:val="0"/>
          <w:numId w:val="0"/>
        </w:numPr>
        <w:ind w:firstLine="14.20pt"/>
        <w:jc w:val="both"/>
        <w:rPr>
          <w:b w:val="0"/>
          <w:bCs/>
          <w:color w:val="000000" w:themeColor="text1"/>
          <w:sz w:val="20"/>
          <w:szCs w:val="20"/>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4E275F" w14:paraId="7095894C" w14:textId="77777777" w:rsidTr="00D12684">
        <w:tc>
          <w:tcPr>
            <w:tcW w:w="242.80pt" w:type="dxa"/>
          </w:tcPr>
          <w:p w14:paraId="4E355F4A" w14:textId="02DCB174" w:rsidR="004E275F" w:rsidRDefault="00D04A2A" w:rsidP="00A62124">
            <w:pPr>
              <w:jc w:val="both"/>
            </w:pPr>
            <w:r>
              <w:rPr>
                <w:noProof/>
              </w:rPr>
              <w:drawing>
                <wp:inline distT="0" distB="0" distL="0" distR="0" wp14:anchorId="18409EDF" wp14:editId="273E8056">
                  <wp:extent cx="2933700" cy="2098301"/>
                  <wp:effectExtent l="0" t="0" r="0" b="0"/>
                  <wp:docPr id="41595" name="Imagen 4159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4E275F" w14:paraId="14DA1ECB" w14:textId="77777777" w:rsidTr="00D12684">
        <w:tc>
          <w:tcPr>
            <w:tcW w:w="242.80pt" w:type="dxa"/>
          </w:tcPr>
          <w:p w14:paraId="33C12CA2" w14:textId="3D5CAFD4" w:rsidR="004E275F" w:rsidRDefault="004E275F" w:rsidP="00A62124">
            <w:pPr>
              <w:jc w:val="both"/>
            </w:pPr>
            <w:r w:rsidRPr="001A31E8">
              <w:rPr>
                <w:sz w:val="16"/>
                <w:szCs w:val="16"/>
              </w:rPr>
              <w:t>Fig.</w:t>
            </w:r>
            <w:r w:rsidR="006B30DF">
              <w:rPr>
                <w:sz w:val="16"/>
                <w:szCs w:val="16"/>
              </w:rPr>
              <w:t>1</w:t>
            </w:r>
            <w:ins w:id="987" w:author="백형민" w:date="2022-10-01T14:11:00Z">
              <w:r w:rsidR="00D5152A">
                <w:rPr>
                  <w:sz w:val="16"/>
                  <w:szCs w:val="16"/>
                </w:rPr>
                <w:t xml:space="preserve">3 </w:t>
              </w:r>
            </w:ins>
            <w:del w:id="988" w:author="백형민" w:date="2022-10-01T14:11:00Z">
              <w:r w:rsidR="006B30DF" w:rsidDel="00D5152A">
                <w:rPr>
                  <w:sz w:val="16"/>
                  <w:szCs w:val="16"/>
                </w:rPr>
                <w:delText>2</w:delText>
              </w:r>
              <w:r w:rsidRPr="001A31E8" w:rsidDel="00D5152A">
                <w:rPr>
                  <w:sz w:val="16"/>
                  <w:szCs w:val="16"/>
                </w:rPr>
                <w:delText xml:space="preserve"> </w:delText>
              </w:r>
            </w:del>
            <w:r w:rsidR="00422EE6" w:rsidRPr="00001072">
              <w:rPr>
                <w:sz w:val="16"/>
                <w:szCs w:val="16"/>
              </w:rPr>
              <w:t>Schematic representation of the signal processing used for speed and position estimation</w:t>
            </w:r>
            <w:r w:rsidR="00A10C8E">
              <w:rPr>
                <w:sz w:val="16"/>
                <w:szCs w:val="16"/>
              </w:rPr>
              <w:t>.</w:t>
            </w:r>
          </w:p>
        </w:tc>
      </w:tr>
    </w:tbl>
    <w:p w14:paraId="0C19A0AA" w14:textId="77777777" w:rsidR="004E275F" w:rsidRPr="00757457" w:rsidRDefault="004E275F" w:rsidP="004E275F">
      <w:pPr>
        <w:pStyle w:val="a"/>
        <w:numPr>
          <w:ilvl w:val="0"/>
          <w:numId w:val="0"/>
        </w:numPr>
        <w:ind w:start="230.65pt" w:hanging="18pt"/>
        <w:jc w:val="both"/>
        <w:rPr>
          <w:b w:val="0"/>
          <w:bCs/>
          <w:sz w:val="20"/>
          <w:szCs w:val="20"/>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839"/>
        <w:gridCol w:w="1017"/>
      </w:tblGrid>
      <w:tr w:rsidR="00E93989" w:rsidRPr="005725F5" w14:paraId="30A5C929" w14:textId="77777777" w:rsidTr="0082026B">
        <w:tc>
          <w:tcPr>
            <w:tcW w:w="191.95pt" w:type="dxa"/>
          </w:tcPr>
          <w:p w14:paraId="300D0566" w14:textId="45CF46F7" w:rsidR="00E93989" w:rsidRPr="005725F5" w:rsidRDefault="00000000" w:rsidP="001609BF">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αpu</m:t>
                    </m:r>
                  </m:sub>
                </m:sSub>
                <m:r>
                  <w:rPr>
                    <w:rFonts w:ascii="Cambria Math"/>
                    <w:noProof/>
                    <w:lang w:val="en-US"/>
                  </w:rPr>
                  <m:t>=</m:t>
                </m:r>
                <m:f>
                  <m:fPr>
                    <m:ctrlPr>
                      <w:rPr>
                        <w:rFonts w:ascii="Cambria Math" w:hAnsi="Cambria Math"/>
                        <w:i/>
                        <w:noProof/>
                        <w:lang w:val="en-US"/>
                      </w:rPr>
                    </m:ctrlPr>
                  </m:fPr>
                  <m:num>
                    <m:sSub>
                      <m:sSubPr>
                        <m:ctrlPr>
                          <w:rPr>
                            <w:rFonts w:ascii="Cambria Math" w:hAnsi="Cambria Math"/>
                            <w:i/>
                            <w:noProof/>
                            <w:lang w:val="en-US"/>
                          </w:rPr>
                        </m:ctrlPr>
                      </m:sSubPr>
                      <m:e>
                        <m:r>
                          <w:rPr>
                            <w:rFonts w:ascii="Cambria Math"/>
                            <w:noProof/>
                            <w:lang w:val="en-US"/>
                          </w:rPr>
                          <m:t>V</m:t>
                        </m:r>
                      </m:e>
                      <m:sub>
                        <m:r>
                          <w:rPr>
                            <w:rFonts w:ascii="Cambria Math"/>
                            <w:noProof/>
                            <w:lang w:val="en-US"/>
                          </w:rPr>
                          <m:t>α</m:t>
                        </m:r>
                      </m:sub>
                    </m:sSub>
                  </m:num>
                  <m:den>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V</m:t>
                            </m:r>
                          </m:e>
                          <m:sub>
                            <m:r>
                              <w:rPr>
                                <w:rFonts w:ascii="Cambria Math"/>
                                <w:noProof/>
                                <w:lang w:val="en-US"/>
                              </w:rPr>
                              <m:t>α</m:t>
                            </m:r>
                          </m:sub>
                        </m:sSub>
                      </m:e>
                    </m:d>
                  </m:den>
                </m:f>
                <m:r>
                  <m:rPr>
                    <m:nor/>
                  </m:rPr>
                  <w:rPr>
                    <w:rFonts w:ascii="Cambria Math"/>
                    <w:noProof/>
                    <w:lang w:val="en-US"/>
                  </w:rPr>
                  <m:t xml:space="preserve">;    </m:t>
                </m:r>
                <m:sSub>
                  <m:sSubPr>
                    <m:ctrlPr>
                      <w:rPr>
                        <w:rFonts w:ascii="Cambria Math" w:hAnsi="Cambria Math"/>
                        <w:noProof/>
                        <w:lang w:val="en-US"/>
                      </w:rPr>
                    </m:ctrlPr>
                  </m:sSubPr>
                  <m:e>
                    <m:r>
                      <w:rPr>
                        <w:rFonts w:ascii="Cambria Math"/>
                        <w:noProof/>
                        <w:lang w:val="en-US"/>
                      </w:rPr>
                      <m:t>V</m:t>
                    </m:r>
                  </m:e>
                  <m:sub>
                    <m:r>
                      <w:rPr>
                        <w:rFonts w:ascii="Cambria Math"/>
                        <w:noProof/>
                        <w:lang w:val="en-US"/>
                      </w:rPr>
                      <m:t>βpu</m:t>
                    </m:r>
                    <m:ctrlPr>
                      <w:rPr>
                        <w:rFonts w:ascii="Cambria Math" w:hAnsi="Cambria Math"/>
                        <w:i/>
                        <w:noProof/>
                        <w:lang w:val="en-US"/>
                      </w:rPr>
                    </m:ctrlPr>
                  </m:sub>
                </m:sSub>
                <m:r>
                  <w:rPr>
                    <w:rFonts w:ascii="Cambria Math"/>
                    <w:noProof/>
                    <w:lang w:val="en-US"/>
                  </w:rPr>
                  <m:t>=</m:t>
                </m:r>
                <m:f>
                  <m:fPr>
                    <m:ctrlPr>
                      <w:rPr>
                        <w:rFonts w:ascii="Cambria Math" w:hAnsi="Cambria Math"/>
                        <w:i/>
                        <w:noProof/>
                        <w:lang w:val="en-US"/>
                      </w:rPr>
                    </m:ctrlPr>
                  </m:fPr>
                  <m:num>
                    <m:sSub>
                      <m:sSubPr>
                        <m:ctrlPr>
                          <w:rPr>
                            <w:rFonts w:ascii="Cambria Math" w:hAnsi="Cambria Math"/>
                            <w:i/>
                            <w:noProof/>
                            <w:lang w:val="en-US"/>
                          </w:rPr>
                        </m:ctrlPr>
                      </m:sSubPr>
                      <m:e>
                        <m:r>
                          <w:rPr>
                            <w:rFonts w:ascii="Cambria Math"/>
                            <w:noProof/>
                            <w:lang w:val="en-US"/>
                          </w:rPr>
                          <m:t>V</m:t>
                        </m:r>
                      </m:e>
                      <m:sub>
                        <m:r>
                          <w:rPr>
                            <w:rFonts w:ascii="Cambria Math"/>
                            <w:noProof/>
                            <w:lang w:val="en-US"/>
                          </w:rPr>
                          <m:t>β</m:t>
                        </m:r>
                      </m:sub>
                    </m:sSub>
                  </m:num>
                  <m:den>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V</m:t>
                            </m:r>
                          </m:e>
                          <m:sub>
                            <m:r>
                              <w:rPr>
                                <w:rFonts w:ascii="Cambria Math"/>
                                <w:noProof/>
                                <w:lang w:val="en-US"/>
                              </w:rPr>
                              <m:t>β</m:t>
                            </m:r>
                          </m:sub>
                        </m:sSub>
                      </m:e>
                    </m:d>
                  </m:den>
                </m:f>
              </m:oMath>
            </m:oMathPara>
          </w:p>
        </w:tc>
        <w:tc>
          <w:tcPr>
            <w:tcW w:w="50.85pt" w:type="dxa"/>
          </w:tcPr>
          <w:p w14:paraId="7E94E1C2" w14:textId="447DF515" w:rsidR="00E93989" w:rsidRPr="005725F5" w:rsidRDefault="00D04A2A" w:rsidP="00A62124">
            <w:pPr>
              <w:pStyle w:val="a4"/>
              <w:ind w:firstLine="0pt"/>
              <w:rPr>
                <w:lang w:val="en-US"/>
              </w:rPr>
            </w:pPr>
            <w:r>
              <w:rPr>
                <w:lang w:val="en-US"/>
              </w:rPr>
              <w:t>(14)</w:t>
            </w:r>
          </w:p>
        </w:tc>
      </w:tr>
      <w:tr w:rsidR="00D04A2A" w:rsidRPr="005725F5" w14:paraId="17827150" w14:textId="77777777" w:rsidTr="0082026B">
        <w:tc>
          <w:tcPr>
            <w:tcW w:w="191.95pt" w:type="dxa"/>
          </w:tcPr>
          <w:p w14:paraId="6B8D58D5" w14:textId="497695F6" w:rsidR="00D04A2A" w:rsidRPr="00BC2088" w:rsidRDefault="00000000" w:rsidP="00B95DE0">
            <w:pPr>
              <w:pStyle w:val="a4"/>
              <w:ind w:firstLine="0pt"/>
              <w:rPr>
                <w:noProof/>
                <w:lang w:val="en-US"/>
              </w:rPr>
            </w:pPr>
            <m:oMathPara>
              <m:oMath>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αβpu</m:t>
                    </m:r>
                  </m:sub>
                  <m:sup>
                    <m:r>
                      <w:rPr>
                        <w:rFonts w:ascii="Cambria Math"/>
                        <w:noProof/>
                        <w:lang w:val="en-US"/>
                      </w:rPr>
                      <m:t>s</m:t>
                    </m:r>
                  </m:sup>
                </m:sSubSup>
                <m:r>
                  <w:rPr>
                    <w:rFonts w:ascii="Cambria Math"/>
                    <w:noProof/>
                    <w:lang w:val="en-US"/>
                  </w:rPr>
                  <m:t>=</m:t>
                </m:r>
                <m:sSub>
                  <m:sSubPr>
                    <m:ctrlPr>
                      <w:rPr>
                        <w:rFonts w:ascii="Cambria Math" w:hAnsi="Cambria Math"/>
                        <w:i/>
                        <w:noProof/>
                        <w:lang w:val="en-US"/>
                      </w:rPr>
                    </m:ctrlPr>
                  </m:sSubPr>
                  <m:e>
                    <m:r>
                      <w:rPr>
                        <w:rFonts w:ascii="Cambria Math"/>
                        <w:noProof/>
                        <w:lang w:val="en-US"/>
                      </w:rPr>
                      <m:t>V</m:t>
                    </m:r>
                  </m:e>
                  <m:sub>
                    <m:r>
                      <w:rPr>
                        <w:rFonts w:ascii="Cambria Math"/>
                        <w:noProof/>
                        <w:lang w:val="en-US"/>
                      </w:rPr>
                      <m:t>αpu</m:t>
                    </m:r>
                  </m:sub>
                </m:sSub>
                <m:r>
                  <w:rPr>
                    <w:rFonts w:ascii="Cambria Math"/>
                    <w:noProof/>
                    <w:lang w:val="en-US"/>
                  </w:rPr>
                  <m:t>+j</m:t>
                </m:r>
                <m:sSub>
                  <m:sSubPr>
                    <m:ctrlPr>
                      <w:rPr>
                        <w:rFonts w:ascii="Cambria Math" w:hAnsi="Cambria Math"/>
                        <w:i/>
                        <w:noProof/>
                        <w:lang w:val="en-US"/>
                      </w:rPr>
                    </m:ctrlPr>
                  </m:sSubPr>
                  <m:e>
                    <m:r>
                      <w:rPr>
                        <w:rFonts w:ascii="Cambria Math"/>
                        <w:noProof/>
                        <w:lang w:val="en-US"/>
                      </w:rPr>
                      <m:t>V</m:t>
                    </m:r>
                  </m:e>
                  <m:sub>
                    <m:r>
                      <w:rPr>
                        <w:rFonts w:ascii="Cambria Math"/>
                        <w:noProof/>
                        <w:lang w:val="en-US"/>
                      </w:rPr>
                      <m:t>βpu</m:t>
                    </m:r>
                  </m:sub>
                </m:sSub>
              </m:oMath>
            </m:oMathPara>
          </w:p>
        </w:tc>
        <w:tc>
          <w:tcPr>
            <w:tcW w:w="50.85pt" w:type="dxa"/>
          </w:tcPr>
          <w:p w14:paraId="2895D7BF" w14:textId="44AE253B" w:rsidR="00D04A2A" w:rsidRPr="005725F5" w:rsidRDefault="00D04A2A" w:rsidP="00D04A2A">
            <w:pPr>
              <w:pStyle w:val="a4"/>
              <w:ind w:firstLine="0pt"/>
              <w:rPr>
                <w:lang w:val="en-US"/>
              </w:rPr>
            </w:pPr>
            <w:r w:rsidRPr="005725F5">
              <w:rPr>
                <w:lang w:val="en-US"/>
              </w:rPr>
              <w:t>(1</w:t>
            </w:r>
            <w:r w:rsidR="008A2DD9">
              <w:rPr>
                <w:lang w:val="en-US"/>
              </w:rPr>
              <w:t>5</w:t>
            </w:r>
            <w:r w:rsidRPr="005725F5">
              <w:rPr>
                <w:lang w:val="en-US"/>
              </w:rPr>
              <w:t>)</w:t>
            </w:r>
          </w:p>
        </w:tc>
      </w:tr>
      <w:tr w:rsidR="00D04A2A" w:rsidRPr="005725F5" w14:paraId="0924F85D" w14:textId="77777777" w:rsidTr="0082026B">
        <w:tc>
          <w:tcPr>
            <w:tcW w:w="191.95pt" w:type="dxa"/>
          </w:tcPr>
          <w:p w14:paraId="63230322" w14:textId="4D7F4D99" w:rsidR="00D04A2A" w:rsidRPr="005725F5" w:rsidRDefault="00000000" w:rsidP="00B95DE0">
            <w:pPr>
              <w:pStyle w:val="a4"/>
              <w:ind w:firstLine="0pt"/>
              <w:rPr>
                <w:noProof/>
                <w:lang w:val="en-US"/>
              </w:rPr>
            </w:pPr>
            <m:oMathPara>
              <m:oMath>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dq</m:t>
                    </m:r>
                  </m:sub>
                  <m:sup>
                    <m:r>
                      <w:rPr>
                        <w:rFonts w:ascii="Cambria Math"/>
                        <w:noProof/>
                        <w:lang w:val="en-US"/>
                      </w:rPr>
                      <m:t>r</m:t>
                    </m:r>
                  </m:sup>
                </m:sSubSup>
                <m:r>
                  <w:rPr>
                    <w:rFonts w:ascii="Cambria Math"/>
                    <w:noProof/>
                    <w:lang w:val="en-US"/>
                  </w:rPr>
                  <m:t>=</m:t>
                </m:r>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αβpu</m:t>
                    </m:r>
                  </m:sub>
                  <m:sup>
                    <m:r>
                      <w:rPr>
                        <w:rFonts w:ascii="Cambria Math"/>
                        <w:noProof/>
                        <w:lang w:val="en-US"/>
                      </w:rPr>
                      <m:t>s</m:t>
                    </m:r>
                  </m:sup>
                </m:sSubSup>
                <m:sSup>
                  <m:sSupPr>
                    <m:ctrlPr>
                      <w:rPr>
                        <w:rFonts w:ascii="Cambria Math" w:hAnsi="Cambria Math"/>
                        <w:i/>
                        <w:noProof/>
                        <w:lang w:val="en-US"/>
                      </w:rPr>
                    </m:ctrlPr>
                  </m:sSupPr>
                  <m:e>
                    <m:r>
                      <w:rPr>
                        <w:rFonts w:ascii="Cambria Math"/>
                        <w:noProof/>
                        <w:lang w:val="en-US"/>
                      </w:rPr>
                      <m:t>e</m:t>
                    </m:r>
                  </m:e>
                  <m:sup>
                    <m:r>
                      <w:rPr>
                        <w:rFonts w:ascii="Cambria Math"/>
                        <w:noProof/>
                        <w:lang w:val="en-US"/>
                      </w:rPr>
                      <m:t>-</m:t>
                    </m:r>
                    <m:r>
                      <w:rPr>
                        <w:rFonts w:ascii="Cambria Math"/>
                        <w:noProof/>
                        <w:lang w:val="en-US"/>
                      </w:rPr>
                      <m:t>j</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sup>
                </m:sSup>
              </m:oMath>
            </m:oMathPara>
          </w:p>
        </w:tc>
        <w:tc>
          <w:tcPr>
            <w:tcW w:w="50.85pt" w:type="dxa"/>
          </w:tcPr>
          <w:p w14:paraId="513C1601" w14:textId="40A4479F" w:rsidR="00D04A2A" w:rsidRPr="005725F5" w:rsidRDefault="00D04A2A" w:rsidP="00D04A2A">
            <w:pPr>
              <w:pStyle w:val="a4"/>
              <w:ind w:firstLine="0pt"/>
              <w:rPr>
                <w:lang w:val="en-US"/>
              </w:rPr>
            </w:pPr>
            <w:r w:rsidRPr="005725F5">
              <w:rPr>
                <w:lang w:val="en-US"/>
              </w:rPr>
              <w:t>(1</w:t>
            </w:r>
            <w:r w:rsidR="008A2DD9">
              <w:rPr>
                <w:lang w:val="en-US"/>
              </w:rPr>
              <w:t>6</w:t>
            </w:r>
            <w:r w:rsidRPr="005725F5">
              <w:rPr>
                <w:lang w:val="en-US"/>
              </w:rPr>
              <w:t>)</w:t>
            </w:r>
          </w:p>
        </w:tc>
      </w:tr>
    </w:tbl>
    <w:p w14:paraId="06C4B2E5" w14:textId="2AB770BB" w:rsidR="00457EC4" w:rsidRDefault="0082026B" w:rsidP="0082026B">
      <w:pPr>
        <w:pStyle w:val="a"/>
        <w:numPr>
          <w:ilvl w:val="0"/>
          <w:numId w:val="0"/>
        </w:numPr>
        <w:ind w:firstLine="14.20pt"/>
        <w:jc w:val="both"/>
        <w:rPr>
          <w:b w:val="0"/>
          <w:bCs/>
          <w:sz w:val="20"/>
          <w:szCs w:val="20"/>
        </w:rPr>
      </w:pPr>
      <w:r>
        <w:rPr>
          <w:b w:val="0"/>
          <w:bCs/>
          <w:sz w:val="20"/>
          <w:szCs w:val="20"/>
        </w:rPr>
        <w:t>Fig. 1</w:t>
      </w:r>
      <w:ins w:id="989" w:author="백형민" w:date="2022-10-01T14:11:00Z">
        <w:r w:rsidR="00D5152A">
          <w:rPr>
            <w:b w:val="0"/>
            <w:bCs/>
            <w:sz w:val="20"/>
            <w:szCs w:val="20"/>
          </w:rPr>
          <w:t>4</w:t>
        </w:r>
      </w:ins>
      <w:del w:id="990" w:author="백형민" w:date="2022-10-01T14:11:00Z">
        <w:r w:rsidDel="00D5152A">
          <w:rPr>
            <w:b w:val="0"/>
            <w:bCs/>
            <w:sz w:val="20"/>
            <w:szCs w:val="20"/>
          </w:rPr>
          <w:delText>3</w:delText>
        </w:r>
      </w:del>
      <w:r>
        <w:rPr>
          <w:b w:val="0"/>
          <w:bCs/>
          <w:sz w:val="20"/>
          <w:szCs w:val="20"/>
        </w:rPr>
        <w:t xml:space="preserve"> shows the experimental results of the assembled resolver using the signal processing scheme in Fig. 1</w:t>
      </w:r>
      <w:ins w:id="991" w:author="백형민" w:date="2022-10-01T14:11:00Z">
        <w:r w:rsidR="00D5152A">
          <w:rPr>
            <w:b w:val="0"/>
            <w:bCs/>
            <w:sz w:val="20"/>
            <w:szCs w:val="20"/>
          </w:rPr>
          <w:t>3</w:t>
        </w:r>
      </w:ins>
      <w:del w:id="992" w:author="백형민" w:date="2022-10-01T14:11:00Z">
        <w:r w:rsidDel="00D5152A">
          <w:rPr>
            <w:b w:val="0"/>
            <w:bCs/>
            <w:sz w:val="20"/>
            <w:szCs w:val="20"/>
          </w:rPr>
          <w:delText>2</w:delText>
        </w:r>
      </w:del>
      <w:r>
        <w:rPr>
          <w:b w:val="0"/>
          <w:bCs/>
          <w:sz w:val="20"/>
          <w:szCs w:val="20"/>
        </w:rPr>
        <w:t xml:space="preserve"> with the rotor speed of 250rad/s. The V</w:t>
      </w:r>
      <w:r w:rsidRPr="00457EC4">
        <w:rPr>
          <w:rFonts w:ascii="Calibri" w:hAnsi="Calibri" w:cs="Calibri"/>
          <w:b w:val="0"/>
          <w:bCs/>
          <w:sz w:val="20"/>
          <w:szCs w:val="20"/>
          <w:vertAlign w:val="subscript"/>
        </w:rPr>
        <w:t>α</w:t>
      </w:r>
      <w:r>
        <w:rPr>
          <w:b w:val="0"/>
          <w:bCs/>
          <w:sz w:val="20"/>
          <w:szCs w:val="20"/>
        </w:rPr>
        <w:t xml:space="preserve"> and V</w:t>
      </w:r>
      <w:proofErr w:type="gramStart"/>
      <w:r w:rsidRPr="00457EC4">
        <w:rPr>
          <w:rFonts w:ascii="Calibri" w:hAnsi="Calibri" w:cs="Calibri"/>
          <w:b w:val="0"/>
          <w:bCs/>
          <w:sz w:val="20"/>
          <w:szCs w:val="20"/>
          <w:vertAlign w:val="subscript"/>
        </w:rPr>
        <w:t>β</w:t>
      </w:r>
      <w:r>
        <w:rPr>
          <w:rFonts w:ascii="Calibri" w:hAnsi="Calibri" w:cs="Calibri"/>
          <w:b w:val="0"/>
          <w:bCs/>
          <w:sz w:val="20"/>
          <w:szCs w:val="20"/>
          <w:vertAlign w:val="subscript"/>
        </w:rPr>
        <w:t xml:space="preserve">  </w:t>
      </w:r>
      <w:r>
        <w:rPr>
          <w:b w:val="0"/>
          <w:bCs/>
          <w:sz w:val="20"/>
          <w:szCs w:val="20"/>
        </w:rPr>
        <w:t>in</w:t>
      </w:r>
      <w:proofErr w:type="gramEnd"/>
      <w:r>
        <w:rPr>
          <w:b w:val="0"/>
          <w:bCs/>
          <w:sz w:val="20"/>
          <w:szCs w:val="20"/>
        </w:rPr>
        <w:t xml:space="preserve"> </w:t>
      </w:r>
      <w:r w:rsidR="000E310C">
        <w:rPr>
          <w:b w:val="0"/>
          <w:bCs/>
          <w:sz w:val="20"/>
          <w:szCs w:val="20"/>
        </w:rPr>
        <w:t xml:space="preserve">the </w:t>
      </w:r>
      <w:r>
        <w:rPr>
          <w:b w:val="0"/>
          <w:bCs/>
          <w:sz w:val="20"/>
          <w:szCs w:val="20"/>
        </w:rPr>
        <w:t>demodulation process are shown in Fig. 1</w:t>
      </w:r>
      <w:ins w:id="993" w:author="백형민" w:date="2022-10-01T14:11:00Z">
        <w:r w:rsidR="00D5152A">
          <w:rPr>
            <w:b w:val="0"/>
            <w:bCs/>
            <w:sz w:val="20"/>
            <w:szCs w:val="20"/>
          </w:rPr>
          <w:t>4</w:t>
        </w:r>
      </w:ins>
      <w:del w:id="994" w:author="백형민" w:date="2022-10-01T14:11:00Z">
        <w:r w:rsidDel="00D5152A">
          <w:rPr>
            <w:b w:val="0"/>
            <w:bCs/>
            <w:sz w:val="20"/>
            <w:szCs w:val="20"/>
          </w:rPr>
          <w:delText>3</w:delText>
        </w:r>
      </w:del>
      <w:r>
        <w:rPr>
          <w:b w:val="0"/>
          <w:bCs/>
          <w:sz w:val="20"/>
          <w:szCs w:val="20"/>
        </w:rPr>
        <w:t>a</w:t>
      </w:r>
      <w:del w:id="995" w:author="백형민" w:date="2022-10-01T14:12:00Z">
        <w:r w:rsidDel="00D5152A">
          <w:rPr>
            <w:b w:val="0"/>
            <w:bCs/>
            <w:sz w:val="20"/>
            <w:szCs w:val="20"/>
          </w:rPr>
          <w:delText>)</w:delText>
        </w:r>
      </w:del>
      <w:r>
        <w:rPr>
          <w:b w:val="0"/>
          <w:bCs/>
          <w:sz w:val="20"/>
          <w:szCs w:val="20"/>
        </w:rPr>
        <w:t xml:space="preserve">. The output signals from SRF-PLL, </w:t>
      </w:r>
      <w:proofErr w:type="spellStart"/>
      <w:r>
        <w:rPr>
          <w:b w:val="0"/>
          <w:bCs/>
          <w:sz w:val="20"/>
          <w:szCs w:val="20"/>
        </w:rPr>
        <w:t>V</w:t>
      </w:r>
      <w:r w:rsidRPr="00457EC4">
        <w:rPr>
          <w:b w:val="0"/>
          <w:bCs/>
          <w:sz w:val="20"/>
          <w:szCs w:val="20"/>
          <w:vertAlign w:val="subscript"/>
        </w:rPr>
        <w:t>d</w:t>
      </w:r>
      <w:proofErr w:type="spellEnd"/>
      <w:r>
        <w:rPr>
          <w:b w:val="0"/>
          <w:bCs/>
          <w:sz w:val="20"/>
          <w:szCs w:val="20"/>
        </w:rPr>
        <w:t xml:space="preserve"> and </w:t>
      </w:r>
      <w:proofErr w:type="spellStart"/>
      <w:r>
        <w:rPr>
          <w:b w:val="0"/>
          <w:bCs/>
          <w:sz w:val="20"/>
          <w:szCs w:val="20"/>
        </w:rPr>
        <w:t>V</w:t>
      </w:r>
      <w:r w:rsidRPr="00457EC4">
        <w:rPr>
          <w:b w:val="0"/>
          <w:bCs/>
          <w:sz w:val="20"/>
          <w:szCs w:val="20"/>
          <w:vertAlign w:val="subscript"/>
        </w:rPr>
        <w:t>q</w:t>
      </w:r>
      <w:proofErr w:type="spellEnd"/>
      <w:r>
        <w:rPr>
          <w:b w:val="0"/>
          <w:bCs/>
          <w:sz w:val="20"/>
          <w:szCs w:val="20"/>
        </w:rPr>
        <w:t>, are shown in Fig. 1</w:t>
      </w:r>
      <w:ins w:id="996" w:author="백형민" w:date="2022-10-01T14:12:00Z">
        <w:r w:rsidR="00D5152A">
          <w:rPr>
            <w:b w:val="0"/>
            <w:bCs/>
            <w:sz w:val="20"/>
            <w:szCs w:val="20"/>
          </w:rPr>
          <w:t>4</w:t>
        </w:r>
      </w:ins>
      <w:del w:id="997" w:author="백형민" w:date="2022-10-01T14:12:00Z">
        <w:r w:rsidDel="00D5152A">
          <w:rPr>
            <w:b w:val="0"/>
            <w:bCs/>
            <w:sz w:val="20"/>
            <w:szCs w:val="20"/>
          </w:rPr>
          <w:delText>3</w:delText>
        </w:r>
      </w:del>
      <w:r>
        <w:rPr>
          <w:b w:val="0"/>
          <w:bCs/>
          <w:sz w:val="20"/>
          <w:szCs w:val="20"/>
        </w:rPr>
        <w:t>b</w:t>
      </w:r>
      <w:del w:id="998" w:author="백형민" w:date="2022-10-01T14:12:00Z">
        <w:r w:rsidDel="00D5152A">
          <w:rPr>
            <w:b w:val="0"/>
            <w:bCs/>
            <w:sz w:val="20"/>
            <w:szCs w:val="20"/>
          </w:rPr>
          <w:delText>)</w:delText>
        </w:r>
      </w:del>
      <w:r>
        <w:rPr>
          <w:b w:val="0"/>
          <w:bCs/>
          <w:sz w:val="20"/>
          <w:szCs w:val="20"/>
        </w:rPr>
        <w:t>.</w:t>
      </w:r>
      <w:ins w:id="999" w:author="DANIEL FERNANDEZ ALONSO" w:date="2022-09-07T00:05:00Z">
        <w:r w:rsidR="009720E4">
          <w:rPr>
            <w:b w:val="0"/>
            <w:bCs/>
            <w:sz w:val="20"/>
            <w:szCs w:val="20"/>
          </w:rPr>
          <w:t xml:space="preserve"> A slight difference </w:t>
        </w:r>
        <w:r w:rsidR="00F30515">
          <w:rPr>
            <w:b w:val="0"/>
            <w:bCs/>
            <w:sz w:val="20"/>
            <w:szCs w:val="20"/>
          </w:rPr>
          <w:t xml:space="preserve">between </w:t>
        </w:r>
        <w:proofErr w:type="spellStart"/>
        <w:r w:rsidR="00F30515">
          <w:rPr>
            <w:b w:val="0"/>
            <w:bCs/>
            <w:sz w:val="20"/>
            <w:szCs w:val="20"/>
          </w:rPr>
          <w:t>Vd</w:t>
        </w:r>
        <w:proofErr w:type="spellEnd"/>
        <w:r w:rsidR="00F30515">
          <w:rPr>
            <w:b w:val="0"/>
            <w:bCs/>
            <w:sz w:val="20"/>
            <w:szCs w:val="20"/>
          </w:rPr>
          <w:t xml:space="preserve"> and </w:t>
        </w:r>
        <w:proofErr w:type="spellStart"/>
        <w:r w:rsidR="00F30515">
          <w:rPr>
            <w:b w:val="0"/>
            <w:bCs/>
            <w:sz w:val="20"/>
            <w:szCs w:val="20"/>
          </w:rPr>
          <w:t>Vq</w:t>
        </w:r>
        <w:proofErr w:type="spellEnd"/>
        <w:r w:rsidR="00F30515">
          <w:rPr>
            <w:b w:val="0"/>
            <w:bCs/>
            <w:sz w:val="20"/>
            <w:szCs w:val="20"/>
          </w:rPr>
          <w:t xml:space="preserve"> in terms of amplitude can be observed in Fig.</w:t>
        </w:r>
        <w:r w:rsidR="00BC09A4">
          <w:rPr>
            <w:b w:val="0"/>
            <w:bCs/>
            <w:sz w:val="20"/>
            <w:szCs w:val="20"/>
          </w:rPr>
          <w:t xml:space="preserve"> 1</w:t>
        </w:r>
      </w:ins>
      <w:ins w:id="1000" w:author="백형민" w:date="2022-10-01T14:12:00Z">
        <w:r w:rsidR="00D5152A">
          <w:rPr>
            <w:b w:val="0"/>
            <w:bCs/>
            <w:sz w:val="20"/>
            <w:szCs w:val="20"/>
          </w:rPr>
          <w:t>4</w:t>
        </w:r>
      </w:ins>
      <w:ins w:id="1001" w:author="DANIEL FERNANDEZ ALONSO" w:date="2022-09-07T00:05:00Z">
        <w:del w:id="1002" w:author="백형민" w:date="2022-10-01T14:12:00Z">
          <w:r w:rsidR="00BC09A4" w:rsidDel="00D5152A">
            <w:rPr>
              <w:b w:val="0"/>
              <w:bCs/>
              <w:sz w:val="20"/>
              <w:szCs w:val="20"/>
            </w:rPr>
            <w:delText>3</w:delText>
          </w:r>
        </w:del>
        <w:r w:rsidR="00BC09A4">
          <w:rPr>
            <w:b w:val="0"/>
            <w:bCs/>
            <w:sz w:val="20"/>
            <w:szCs w:val="20"/>
          </w:rPr>
          <w:t xml:space="preserve">b due to </w:t>
        </w:r>
      </w:ins>
      <w:ins w:id="1003" w:author="DANIEL FERNANDEZ ALONSO" w:date="2022-09-07T00:06:00Z">
        <w:r w:rsidR="00BC09A4">
          <w:rPr>
            <w:b w:val="0"/>
            <w:bCs/>
            <w:sz w:val="20"/>
            <w:szCs w:val="20"/>
          </w:rPr>
          <w:t>differen</w:t>
        </w:r>
        <w:r w:rsidR="00670031">
          <w:rPr>
            <w:b w:val="0"/>
            <w:bCs/>
            <w:sz w:val="20"/>
            <w:szCs w:val="20"/>
          </w:rPr>
          <w:t>t radial position of the hall effect sensors in the PCB, see Fig 1</w:t>
        </w:r>
      </w:ins>
      <w:ins w:id="1004" w:author="백형민" w:date="2022-10-02T15:45:00Z">
        <w:r w:rsidR="00366223">
          <w:rPr>
            <w:b w:val="0"/>
            <w:bCs/>
            <w:sz w:val="20"/>
            <w:szCs w:val="20"/>
          </w:rPr>
          <w:t>2</w:t>
        </w:r>
      </w:ins>
      <w:ins w:id="1005" w:author="DANIEL FERNANDEZ ALONSO" w:date="2022-09-07T00:06:00Z">
        <w:del w:id="1006" w:author="백형민" w:date="2022-10-02T15:45:00Z">
          <w:r w:rsidR="00670031" w:rsidDel="00366223">
            <w:rPr>
              <w:b w:val="0"/>
              <w:bCs/>
              <w:sz w:val="20"/>
              <w:szCs w:val="20"/>
            </w:rPr>
            <w:delText>1</w:delText>
          </w:r>
        </w:del>
        <w:proofErr w:type="gramStart"/>
        <w:r w:rsidR="00670031">
          <w:rPr>
            <w:b w:val="0"/>
            <w:bCs/>
            <w:sz w:val="20"/>
            <w:szCs w:val="20"/>
          </w:rPr>
          <w:t>a,</w:t>
        </w:r>
        <w:proofErr w:type="gramEnd"/>
        <w:r w:rsidR="00670031">
          <w:rPr>
            <w:b w:val="0"/>
            <w:bCs/>
            <w:sz w:val="20"/>
            <w:szCs w:val="20"/>
          </w:rPr>
          <w:t xml:space="preserve"> due to assembling tole</w:t>
        </w:r>
      </w:ins>
      <w:ins w:id="1007" w:author="DANIEL FERNANDEZ ALONSO" w:date="2022-09-07T00:07:00Z">
        <w:r w:rsidR="0024782A">
          <w:rPr>
            <w:b w:val="0"/>
            <w:bCs/>
            <w:sz w:val="20"/>
            <w:szCs w:val="20"/>
          </w:rPr>
          <w:t>rances.</w:t>
        </w:r>
      </w:ins>
    </w:p>
    <w:p w14:paraId="2113BCEB" w14:textId="77777777" w:rsidR="0082026B" w:rsidRDefault="0082026B" w:rsidP="0082026B">
      <w:pPr>
        <w:pStyle w:val="a"/>
        <w:numPr>
          <w:ilvl w:val="0"/>
          <w:numId w:val="0"/>
        </w:numPr>
        <w:ind w:firstLine="14.20pt"/>
        <w:jc w:val="both"/>
        <w:rPr>
          <w:b w:val="0"/>
          <w:bCs/>
          <w:sz w:val="20"/>
          <w:szCs w:val="20"/>
        </w:rPr>
      </w:pPr>
    </w:p>
    <w:tbl>
      <w:tblPr>
        <w:tblStyle w:val="a8"/>
        <w:tblW w:w="253.85pt" w:type="dxa"/>
        <w:tblInd w:w="0.2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784"/>
      </w:tblGrid>
      <w:tr w:rsidR="00457EC4" w14:paraId="023E7CF7" w14:textId="77777777" w:rsidTr="00457EC4">
        <w:tc>
          <w:tcPr>
            <w:tcW w:w="18.05pt" w:type="dxa"/>
          </w:tcPr>
          <w:p w14:paraId="082FD8D5" w14:textId="77777777" w:rsidR="00457EC4" w:rsidRPr="001F47AA" w:rsidRDefault="00457EC4" w:rsidP="00A62124">
            <w:pPr>
              <w:jc w:val="both"/>
              <w:rPr>
                <w:bCs/>
                <w:sz w:val="16"/>
                <w:szCs w:val="16"/>
              </w:rPr>
            </w:pPr>
            <w:r>
              <w:rPr>
                <w:bCs/>
                <w:sz w:val="16"/>
                <w:szCs w:val="16"/>
              </w:rPr>
              <w:t>a</w:t>
            </w:r>
            <w:r w:rsidRPr="001F47AA">
              <w:rPr>
                <w:bCs/>
                <w:sz w:val="16"/>
                <w:szCs w:val="16"/>
              </w:rPr>
              <w:t>)</w:t>
            </w:r>
          </w:p>
        </w:tc>
        <w:tc>
          <w:tcPr>
            <w:tcW w:w="235.80pt" w:type="dxa"/>
          </w:tcPr>
          <w:p w14:paraId="2E9E1954" w14:textId="14196780" w:rsidR="00457EC4" w:rsidRDefault="00457EC4" w:rsidP="00457EC4">
            <w:pPr>
              <w:ind w:firstLineChars="50" w:firstLine="4pt"/>
              <w:jc w:val="both"/>
              <w:rPr>
                <w:bCs/>
              </w:rPr>
            </w:pPr>
            <w:r w:rsidRPr="00457EC4">
              <w:rPr>
                <w:bCs/>
                <w:noProof/>
                <w:color w:val="000000" w:themeColor="text1"/>
                <w:sz w:val="16"/>
                <w:szCs w:val="16"/>
              </w:rPr>
              <w:drawing>
                <wp:inline distT="0" distB="0" distL="0" distR="0" wp14:anchorId="2D5444E0" wp14:editId="1EF42DCD">
                  <wp:extent cx="2849880" cy="1259205"/>
                  <wp:effectExtent l="0" t="0" r="0" b="0"/>
                  <wp:docPr id="39" name="그림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14:paraId="2BB9F550" w14:textId="77777777" w:rsidTr="00457EC4">
        <w:tc>
          <w:tcPr>
            <w:tcW w:w="18.05pt" w:type="dxa"/>
          </w:tcPr>
          <w:p w14:paraId="324CD437" w14:textId="77777777" w:rsidR="00457EC4" w:rsidRPr="001F47AA" w:rsidRDefault="00457EC4" w:rsidP="00A62124">
            <w:pPr>
              <w:jc w:val="both"/>
              <w:rPr>
                <w:bCs/>
                <w:sz w:val="16"/>
                <w:szCs w:val="16"/>
              </w:rPr>
            </w:pPr>
            <w:r>
              <w:rPr>
                <w:bCs/>
                <w:sz w:val="16"/>
                <w:szCs w:val="16"/>
              </w:rPr>
              <w:t>b</w:t>
            </w:r>
            <w:r w:rsidRPr="001F47AA">
              <w:rPr>
                <w:bCs/>
                <w:sz w:val="16"/>
                <w:szCs w:val="16"/>
              </w:rPr>
              <w:t>)</w:t>
            </w:r>
          </w:p>
        </w:tc>
        <w:tc>
          <w:tcPr>
            <w:tcW w:w="235.80pt" w:type="dxa"/>
          </w:tcPr>
          <w:p w14:paraId="1AFB09F6" w14:textId="2E22F36D" w:rsidR="00457EC4" w:rsidRDefault="00457EC4" w:rsidP="00A62124">
            <w:pPr>
              <w:jc w:val="both"/>
              <w:rPr>
                <w:bCs/>
              </w:rPr>
            </w:pPr>
            <w:r w:rsidRPr="00457EC4">
              <w:rPr>
                <w:bCs/>
                <w:noProof/>
                <w:color w:val="000000" w:themeColor="text1"/>
                <w:sz w:val="16"/>
                <w:szCs w:val="16"/>
              </w:rPr>
              <w:drawing>
                <wp:inline distT="0" distB="0" distL="0" distR="0" wp14:anchorId="3FB677C0" wp14:editId="6B2C60B2">
                  <wp:extent cx="2849880" cy="1259205"/>
                  <wp:effectExtent l="0" t="0" r="7620" b="0"/>
                  <wp:docPr id="40" name="그림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61">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rsidRPr="00B74901" w14:paraId="72E413D3" w14:textId="77777777" w:rsidTr="00457EC4">
        <w:tc>
          <w:tcPr>
            <w:tcW w:w="253.85pt" w:type="dxa"/>
            <w:gridSpan w:val="2"/>
          </w:tcPr>
          <w:p w14:paraId="02A79B7F" w14:textId="453439E1" w:rsidR="003B5AD1" w:rsidRDefault="00457EC4" w:rsidP="00A62124">
            <w:pPr>
              <w:jc w:val="both"/>
              <w:rPr>
                <w:bCs/>
                <w:sz w:val="16"/>
                <w:szCs w:val="16"/>
              </w:rPr>
            </w:pPr>
            <w:r w:rsidRPr="00B74901">
              <w:rPr>
                <w:bCs/>
                <w:noProof/>
                <w:sz w:val="16"/>
                <w:szCs w:val="16"/>
              </w:rPr>
              <w:t>Fig. 1</w:t>
            </w:r>
            <w:ins w:id="1008" w:author="백형민" w:date="2022-10-01T14:12:00Z">
              <w:r w:rsidR="00D5152A">
                <w:rPr>
                  <w:bCs/>
                  <w:noProof/>
                  <w:sz w:val="16"/>
                  <w:szCs w:val="16"/>
                </w:rPr>
                <w:t>4</w:t>
              </w:r>
            </w:ins>
            <w:del w:id="1009" w:author="백형민" w:date="2022-10-01T14:12:00Z">
              <w:r w:rsidRPr="00B74901" w:rsidDel="00D5152A">
                <w:rPr>
                  <w:bCs/>
                  <w:noProof/>
                  <w:sz w:val="16"/>
                  <w:szCs w:val="16"/>
                </w:rPr>
                <w:delText>3</w:delText>
              </w:r>
            </w:del>
            <w:r w:rsidRPr="00B74901">
              <w:rPr>
                <w:bCs/>
                <w:noProof/>
                <w:sz w:val="16"/>
                <w:szCs w:val="16"/>
              </w:rPr>
              <w:t xml:space="preserve">. </w:t>
            </w:r>
            <w:r w:rsidRPr="00B74901">
              <w:rPr>
                <w:bCs/>
                <w:sz w:val="16"/>
                <w:szCs w:val="16"/>
              </w:rPr>
              <w:t xml:space="preserve">Magnetic resolver signals, </w:t>
            </w:r>
            <w:proofErr w:type="spellStart"/>
            <w:r w:rsidRPr="00B74901">
              <w:rPr>
                <w:bCs/>
                <w:sz w:val="16"/>
                <w:szCs w:val="16"/>
              </w:rPr>
              <w:t>ωs</w:t>
            </w:r>
            <w:proofErr w:type="spellEnd"/>
            <w:r w:rsidRPr="00B74901">
              <w:rPr>
                <w:bCs/>
                <w:sz w:val="16"/>
                <w:szCs w:val="16"/>
              </w:rPr>
              <w:t xml:space="preserve"> = 2· π · 10000 rad/s, </w:t>
            </w:r>
            <w:proofErr w:type="spellStart"/>
            <w:r w:rsidRPr="00B74901">
              <w:rPr>
                <w:bCs/>
                <w:sz w:val="16"/>
                <w:szCs w:val="16"/>
              </w:rPr>
              <w:t>ω</w:t>
            </w:r>
            <w:r w:rsidRPr="00B74901">
              <w:rPr>
                <w:bCs/>
                <w:sz w:val="26"/>
                <w:szCs w:val="26"/>
                <w:vertAlign w:val="subscript"/>
              </w:rPr>
              <w:t>r</w:t>
            </w:r>
            <w:proofErr w:type="spellEnd"/>
            <w:r w:rsidRPr="00B74901">
              <w:rPr>
                <w:bCs/>
                <w:sz w:val="16"/>
                <w:szCs w:val="16"/>
              </w:rPr>
              <w:t xml:space="preserve"> = 250 rad/s. </w:t>
            </w:r>
          </w:p>
          <w:p w14:paraId="15FBAB37" w14:textId="1609FE82" w:rsidR="00457EC4" w:rsidRPr="00B74901" w:rsidRDefault="00457EC4" w:rsidP="00A62124">
            <w:pPr>
              <w:jc w:val="both"/>
              <w:rPr>
                <w:bCs/>
              </w:rPr>
            </w:pPr>
            <w:r w:rsidRPr="00B74901">
              <w:rPr>
                <w:bCs/>
                <w:sz w:val="16"/>
                <w:szCs w:val="16"/>
              </w:rPr>
              <w:t>a) V</w:t>
            </w:r>
            <w:r w:rsidRPr="00B74901">
              <w:rPr>
                <w:rFonts w:ascii="SimSun" w:hAnsi="SimSun" w:hint="eastAsia"/>
                <w:bCs/>
                <w:sz w:val="26"/>
                <w:szCs w:val="26"/>
                <w:vertAlign w:val="subscript"/>
              </w:rPr>
              <w:t>α</w:t>
            </w:r>
            <w:r w:rsidRPr="00B74901">
              <w:rPr>
                <w:bCs/>
                <w:sz w:val="16"/>
                <w:szCs w:val="16"/>
              </w:rPr>
              <w:t>(red), V</w:t>
            </w:r>
            <w:r w:rsidRPr="00B74901">
              <w:rPr>
                <w:rFonts w:ascii="SimSun" w:hAnsi="SimSun" w:hint="eastAsia"/>
                <w:bCs/>
                <w:sz w:val="26"/>
                <w:szCs w:val="26"/>
                <w:vertAlign w:val="subscript"/>
              </w:rPr>
              <w:t>β</w:t>
            </w:r>
            <w:r w:rsidRPr="00B74901">
              <w:rPr>
                <w:bCs/>
                <w:sz w:val="16"/>
                <w:szCs w:val="16"/>
              </w:rPr>
              <w:t xml:space="preserve">(blue), b) </w:t>
            </w:r>
            <w:proofErr w:type="spellStart"/>
            <w:r w:rsidRPr="00B74901">
              <w:rPr>
                <w:bCs/>
                <w:sz w:val="16"/>
                <w:szCs w:val="16"/>
              </w:rPr>
              <w:t>V</w:t>
            </w:r>
            <w:r w:rsidRPr="00B74901">
              <w:rPr>
                <w:bCs/>
                <w:sz w:val="26"/>
                <w:szCs w:val="26"/>
                <w:vertAlign w:val="subscript"/>
              </w:rPr>
              <w:t>d</w:t>
            </w:r>
            <w:proofErr w:type="spellEnd"/>
            <w:r w:rsidRPr="00B74901">
              <w:rPr>
                <w:bCs/>
                <w:sz w:val="16"/>
                <w:szCs w:val="16"/>
              </w:rPr>
              <w:t xml:space="preserve"> (red), </w:t>
            </w:r>
            <w:proofErr w:type="spellStart"/>
            <w:r w:rsidRPr="00B74901">
              <w:rPr>
                <w:bCs/>
                <w:sz w:val="16"/>
                <w:szCs w:val="16"/>
              </w:rPr>
              <w:t>V</w:t>
            </w:r>
            <w:r w:rsidRPr="00B74901">
              <w:rPr>
                <w:bCs/>
                <w:sz w:val="26"/>
                <w:szCs w:val="26"/>
                <w:vertAlign w:val="subscript"/>
              </w:rPr>
              <w:t>q</w:t>
            </w:r>
            <w:proofErr w:type="spellEnd"/>
            <w:r w:rsidRPr="00B74901">
              <w:rPr>
                <w:bCs/>
                <w:sz w:val="16"/>
                <w:szCs w:val="16"/>
              </w:rPr>
              <w:t xml:space="preserve"> (blue). </w:t>
            </w:r>
          </w:p>
        </w:tc>
      </w:tr>
    </w:tbl>
    <w:p w14:paraId="432F69A7" w14:textId="77777777" w:rsidR="00457EC4" w:rsidRPr="00B74901" w:rsidRDefault="00457EC4" w:rsidP="00457EC4">
      <w:pPr>
        <w:pStyle w:val="a"/>
        <w:numPr>
          <w:ilvl w:val="0"/>
          <w:numId w:val="0"/>
        </w:numPr>
        <w:ind w:firstLine="14.20pt"/>
        <w:jc w:val="both"/>
        <w:rPr>
          <w:b w:val="0"/>
          <w:bCs/>
          <w:sz w:val="20"/>
          <w:szCs w:val="20"/>
        </w:rPr>
      </w:pPr>
    </w:p>
    <w:p w14:paraId="52FFA921" w14:textId="571279EE" w:rsidR="00457EC4" w:rsidRDefault="00457EC4" w:rsidP="00457EC4">
      <w:pPr>
        <w:pStyle w:val="a"/>
        <w:numPr>
          <w:ilvl w:val="0"/>
          <w:numId w:val="0"/>
        </w:numPr>
        <w:ind w:firstLine="14.20pt"/>
        <w:jc w:val="both"/>
        <w:rPr>
          <w:b w:val="0"/>
          <w:bCs/>
          <w:sz w:val="20"/>
          <w:szCs w:val="20"/>
        </w:rPr>
      </w:pPr>
      <w:r w:rsidRPr="00B74901">
        <w:rPr>
          <w:b w:val="0"/>
          <w:bCs/>
          <w:sz w:val="20"/>
          <w:szCs w:val="20"/>
        </w:rPr>
        <w:t>Fig. 1</w:t>
      </w:r>
      <w:ins w:id="1010" w:author="백형민" w:date="2022-10-01T14:12:00Z">
        <w:r w:rsidR="00D5152A">
          <w:rPr>
            <w:b w:val="0"/>
            <w:bCs/>
            <w:sz w:val="20"/>
            <w:szCs w:val="20"/>
          </w:rPr>
          <w:t>5</w:t>
        </w:r>
      </w:ins>
      <w:ins w:id="1011" w:author="백형민" w:date="2022-10-02T15:49:00Z">
        <w:r w:rsidR="00366223">
          <w:rPr>
            <w:b w:val="0"/>
            <w:bCs/>
            <w:sz w:val="20"/>
            <w:szCs w:val="20"/>
          </w:rPr>
          <w:t>a</w:t>
        </w:r>
      </w:ins>
      <w:ins w:id="1012" w:author="백형민" w:date="2022-10-02T15:50:00Z">
        <w:r w:rsidR="00366223">
          <w:rPr>
            <w:b w:val="0"/>
            <w:bCs/>
            <w:sz w:val="20"/>
            <w:szCs w:val="20"/>
          </w:rPr>
          <w:t xml:space="preserve"> and Fig. 15b</w:t>
        </w:r>
      </w:ins>
      <w:del w:id="1013" w:author="백형민" w:date="2022-10-01T14:12:00Z">
        <w:r w:rsidRPr="00B74901" w:rsidDel="00D5152A">
          <w:rPr>
            <w:b w:val="0"/>
            <w:bCs/>
            <w:sz w:val="20"/>
            <w:szCs w:val="20"/>
          </w:rPr>
          <w:delText>4</w:delText>
        </w:r>
      </w:del>
      <w:r w:rsidRPr="00B74901">
        <w:rPr>
          <w:b w:val="0"/>
          <w:bCs/>
          <w:sz w:val="20"/>
          <w:szCs w:val="20"/>
        </w:rPr>
        <w:t xml:space="preserve"> show</w:t>
      </w:r>
      <w:del w:id="1014" w:author="백형민" w:date="2022-10-02T15:50:00Z">
        <w:r w:rsidRPr="00B74901" w:rsidDel="00366223">
          <w:rPr>
            <w:b w:val="0"/>
            <w:bCs/>
            <w:sz w:val="20"/>
            <w:szCs w:val="20"/>
          </w:rPr>
          <w:delText>s</w:delText>
        </w:r>
      </w:del>
      <w:r w:rsidRPr="00B74901">
        <w:rPr>
          <w:b w:val="0"/>
          <w:bCs/>
          <w:sz w:val="20"/>
          <w:szCs w:val="20"/>
        </w:rPr>
        <w:t xml:space="preserve"> the estimated speed and</w:t>
      </w:r>
      <w:ins w:id="1015" w:author="백형민" w:date="2022-10-02T15:49:00Z">
        <w:r w:rsidR="00366223">
          <w:rPr>
            <w:b w:val="0"/>
            <w:bCs/>
            <w:sz w:val="20"/>
            <w:szCs w:val="20"/>
          </w:rPr>
          <w:t xml:space="preserve"> </w:t>
        </w:r>
      </w:ins>
      <w:del w:id="1016" w:author="백형민" w:date="2022-10-02T15:50:00Z">
        <w:r w:rsidRPr="00B74901" w:rsidDel="00366223">
          <w:rPr>
            <w:b w:val="0"/>
            <w:bCs/>
            <w:sz w:val="20"/>
            <w:szCs w:val="20"/>
          </w:rPr>
          <w:delText xml:space="preserve"> </w:delText>
        </w:r>
      </w:del>
      <w:r w:rsidRPr="00B74901">
        <w:rPr>
          <w:b w:val="0"/>
          <w:bCs/>
          <w:sz w:val="20"/>
          <w:szCs w:val="20"/>
        </w:rPr>
        <w:t xml:space="preserve">corresponding rotor position obtained from the proposed sensor during dynamic changes </w:t>
      </w:r>
      <w:ins w:id="1017" w:author="백형민" w:date="2022-10-02T15:54:00Z">
        <w:r w:rsidR="00366223">
          <w:rPr>
            <w:b w:val="0"/>
            <w:bCs/>
            <w:sz w:val="20"/>
            <w:szCs w:val="20"/>
          </w:rPr>
          <w:t>in</w:t>
        </w:r>
      </w:ins>
      <w:del w:id="1018" w:author="백형민" w:date="2022-10-02T15:54:00Z">
        <w:r w:rsidRPr="00B74901" w:rsidDel="00366223">
          <w:rPr>
            <w:b w:val="0"/>
            <w:bCs/>
            <w:sz w:val="20"/>
            <w:szCs w:val="20"/>
          </w:rPr>
          <w:delText>of</w:delText>
        </w:r>
      </w:del>
      <w:r w:rsidRPr="00B74901">
        <w:rPr>
          <w:b w:val="0"/>
          <w:bCs/>
          <w:sz w:val="20"/>
          <w:szCs w:val="20"/>
        </w:rPr>
        <w:t xml:space="preserve"> the rotor velocity. The </w:t>
      </w:r>
      <w:r w:rsidRPr="00B74901">
        <w:rPr>
          <w:b w:val="0"/>
          <w:bCs/>
          <w:sz w:val="20"/>
          <w:szCs w:val="20"/>
        </w:rPr>
        <w:lastRenderedPageBreak/>
        <w:t xml:space="preserve">machine </w:t>
      </w:r>
      <w:r w:rsidR="000E310C">
        <w:rPr>
          <w:b w:val="0"/>
          <w:bCs/>
          <w:sz w:val="20"/>
          <w:szCs w:val="20"/>
        </w:rPr>
        <w:t>rotates</w:t>
      </w:r>
      <w:r w:rsidRPr="00B74901">
        <w:rPr>
          <w:b w:val="0"/>
          <w:bCs/>
          <w:sz w:val="20"/>
          <w:szCs w:val="20"/>
        </w:rPr>
        <w:t xml:space="preserve"> at 166 rad/s until 1.7 </w:t>
      </w:r>
      <w:r w:rsidR="000E310C" w:rsidRPr="00B74901">
        <w:rPr>
          <w:b w:val="0"/>
          <w:bCs/>
          <w:sz w:val="20"/>
          <w:szCs w:val="20"/>
        </w:rPr>
        <w:t>s and</w:t>
      </w:r>
      <w:r w:rsidRPr="00B74901">
        <w:rPr>
          <w:b w:val="0"/>
          <w:bCs/>
          <w:sz w:val="20"/>
          <w:szCs w:val="20"/>
        </w:rPr>
        <w:t xml:space="preserve"> </w:t>
      </w:r>
      <w:ins w:id="1019" w:author="백형민" w:date="2022-10-02T15:53:00Z">
        <w:r w:rsidR="00366223">
          <w:rPr>
            <w:b w:val="0"/>
            <w:bCs/>
            <w:sz w:val="20"/>
            <w:szCs w:val="20"/>
          </w:rPr>
          <w:t xml:space="preserve">is </w:t>
        </w:r>
      </w:ins>
      <w:r w:rsidRPr="00B74901">
        <w:rPr>
          <w:b w:val="0"/>
          <w:bCs/>
          <w:sz w:val="20"/>
          <w:szCs w:val="20"/>
        </w:rPr>
        <w:t>decelerated to 0 rad/s until 2.3 s then accelerated to 350 rad/s. Fig. 1</w:t>
      </w:r>
      <w:ins w:id="1020" w:author="백형민" w:date="2022-10-02T15:46:00Z">
        <w:r w:rsidR="00366223">
          <w:rPr>
            <w:b w:val="0"/>
            <w:bCs/>
            <w:sz w:val="20"/>
            <w:szCs w:val="20"/>
          </w:rPr>
          <w:t>5</w:t>
        </w:r>
      </w:ins>
      <w:del w:id="1021" w:author="백형민" w:date="2022-10-02T15:46:00Z">
        <w:r w:rsidRPr="00B74901" w:rsidDel="00366223">
          <w:rPr>
            <w:b w:val="0"/>
            <w:bCs/>
            <w:sz w:val="20"/>
            <w:szCs w:val="20"/>
          </w:rPr>
          <w:delText>4</w:delText>
        </w:r>
      </w:del>
      <w:del w:id="1022" w:author="백형민" w:date="2022-10-02T15:55:00Z">
        <w:r w:rsidRPr="00B74901" w:rsidDel="00FC13EE">
          <w:rPr>
            <w:b w:val="0"/>
            <w:bCs/>
            <w:sz w:val="20"/>
            <w:szCs w:val="20"/>
          </w:rPr>
          <w:delText>b and 1</w:delText>
        </w:r>
      </w:del>
      <w:del w:id="1023" w:author="백형민" w:date="2022-10-02T15:46:00Z">
        <w:r w:rsidRPr="00B74901" w:rsidDel="00366223">
          <w:rPr>
            <w:b w:val="0"/>
            <w:bCs/>
            <w:sz w:val="20"/>
            <w:szCs w:val="20"/>
          </w:rPr>
          <w:delText>4</w:delText>
        </w:r>
      </w:del>
      <w:del w:id="1024" w:author="백형민" w:date="2022-10-02T15:55:00Z">
        <w:r w:rsidRPr="00B74901" w:rsidDel="00FC13EE">
          <w:rPr>
            <w:b w:val="0"/>
            <w:bCs/>
            <w:sz w:val="20"/>
            <w:szCs w:val="20"/>
          </w:rPr>
          <w:delText xml:space="preserve">c show the corresponding </w:delText>
        </w:r>
      </w:del>
      <w:del w:id="1025" w:author="백형민" w:date="2022-10-02T15:47:00Z">
        <w:r w:rsidRPr="00B74901" w:rsidDel="00366223">
          <w:rPr>
            <w:b w:val="0"/>
            <w:bCs/>
            <w:sz w:val="20"/>
            <w:szCs w:val="20"/>
          </w:rPr>
          <w:delText xml:space="preserve">rotor </w:delText>
        </w:r>
      </w:del>
      <w:del w:id="1026" w:author="백형민" w:date="2022-10-02T15:55:00Z">
        <w:r w:rsidRPr="00B74901" w:rsidDel="00FC13EE">
          <w:rPr>
            <w:b w:val="0"/>
            <w:bCs/>
            <w:sz w:val="20"/>
            <w:szCs w:val="20"/>
          </w:rPr>
          <w:delText>position and the</w:delText>
        </w:r>
      </w:del>
      <w:ins w:id="1027" w:author="백형민" w:date="2022-10-02T15:55:00Z">
        <w:r w:rsidR="00FC13EE">
          <w:rPr>
            <w:b w:val="0"/>
            <w:bCs/>
            <w:sz w:val="20"/>
            <w:szCs w:val="20"/>
          </w:rPr>
          <w:t>c shows</w:t>
        </w:r>
      </w:ins>
      <w:ins w:id="1028" w:author="백형민" w:date="2022-10-02T15:47:00Z">
        <w:r w:rsidR="00366223">
          <w:rPr>
            <w:b w:val="0"/>
            <w:bCs/>
            <w:sz w:val="20"/>
            <w:szCs w:val="20"/>
          </w:rPr>
          <w:t xml:space="preserve"> </w:t>
        </w:r>
      </w:ins>
      <w:ins w:id="1029" w:author="백형민" w:date="2022-10-02T15:56:00Z">
        <w:r w:rsidR="00FC13EE">
          <w:rPr>
            <w:b w:val="0"/>
            <w:bCs/>
            <w:sz w:val="20"/>
            <w:szCs w:val="20"/>
          </w:rPr>
          <w:t xml:space="preserve">the </w:t>
        </w:r>
      </w:ins>
      <w:ins w:id="1030" w:author="백형민" w:date="2022-10-02T15:47:00Z">
        <w:r w:rsidR="00366223">
          <w:rPr>
            <w:b w:val="0"/>
            <w:bCs/>
            <w:sz w:val="20"/>
            <w:szCs w:val="20"/>
          </w:rPr>
          <w:t>angular</w:t>
        </w:r>
      </w:ins>
      <w:r w:rsidRPr="00B74901">
        <w:rPr>
          <w:b w:val="0"/>
          <w:bCs/>
          <w:sz w:val="20"/>
          <w:szCs w:val="20"/>
        </w:rPr>
        <w:t xml:space="preserve"> </w:t>
      </w:r>
      <w:r>
        <w:rPr>
          <w:b w:val="0"/>
          <w:bCs/>
          <w:sz w:val="20"/>
          <w:szCs w:val="20"/>
        </w:rPr>
        <w:t xml:space="preserve">position error. The maximum position error </w:t>
      </w:r>
      <w:r w:rsidR="00A10C8E">
        <w:rPr>
          <w:b w:val="0"/>
          <w:bCs/>
          <w:sz w:val="20"/>
          <w:szCs w:val="20"/>
        </w:rPr>
        <w:t xml:space="preserve">during </w:t>
      </w:r>
      <w:r w:rsidR="003D10AD">
        <w:rPr>
          <w:b w:val="0"/>
          <w:bCs/>
          <w:sz w:val="20"/>
          <w:szCs w:val="20"/>
        </w:rPr>
        <w:t>transients</w:t>
      </w:r>
      <w:r w:rsidR="00A10C8E">
        <w:rPr>
          <w:b w:val="0"/>
          <w:bCs/>
          <w:sz w:val="20"/>
          <w:szCs w:val="20"/>
        </w:rPr>
        <w:t xml:space="preserve"> </w:t>
      </w:r>
      <w:r w:rsidR="000E310C">
        <w:rPr>
          <w:b w:val="0"/>
          <w:bCs/>
          <w:sz w:val="20"/>
          <w:szCs w:val="20"/>
        </w:rPr>
        <w:t>is</w:t>
      </w:r>
      <w:r>
        <w:rPr>
          <w:b w:val="0"/>
          <w:bCs/>
          <w:sz w:val="20"/>
          <w:szCs w:val="20"/>
        </w:rPr>
        <w:t xml:space="preserve"> </w:t>
      </w:r>
      <w:r w:rsidR="00DE5589">
        <w:rPr>
          <w:b w:val="0"/>
          <w:bCs/>
          <w:sz w:val="20"/>
          <w:szCs w:val="20"/>
        </w:rPr>
        <w:t>0.</w:t>
      </w:r>
      <w:r>
        <w:rPr>
          <w:b w:val="0"/>
          <w:bCs/>
          <w:sz w:val="20"/>
          <w:szCs w:val="20"/>
        </w:rPr>
        <w:t>165 rad</w:t>
      </w:r>
      <w:ins w:id="1031" w:author="DANIEL FERNANDEZ ALONSO" w:date="2022-09-07T00:08:00Z">
        <w:r w:rsidR="000A4843">
          <w:rPr>
            <w:b w:val="0"/>
            <w:bCs/>
            <w:sz w:val="20"/>
            <w:szCs w:val="20"/>
          </w:rPr>
          <w:t xml:space="preserve"> and </w:t>
        </w:r>
        <w:r w:rsidR="0051518B">
          <w:rPr>
            <w:b w:val="0"/>
            <w:bCs/>
            <w:sz w:val="20"/>
            <w:szCs w:val="20"/>
          </w:rPr>
          <w:t xml:space="preserve">remains lower than 0.1 rad </w:t>
        </w:r>
      </w:ins>
      <w:ins w:id="1032" w:author="DANIEL FERNANDEZ ALONSO" w:date="2022-09-07T00:09:00Z">
        <w:r w:rsidR="00D1550B">
          <w:rPr>
            <w:b w:val="0"/>
            <w:bCs/>
            <w:sz w:val="20"/>
            <w:szCs w:val="20"/>
          </w:rPr>
          <w:t xml:space="preserve">in </w:t>
        </w:r>
      </w:ins>
      <w:ins w:id="1033" w:author="백형민" w:date="2022-10-02T15:52:00Z">
        <w:r w:rsidR="00366223">
          <w:rPr>
            <w:b w:val="0"/>
            <w:bCs/>
            <w:sz w:val="20"/>
            <w:szCs w:val="20"/>
          </w:rPr>
          <w:t xml:space="preserve">a </w:t>
        </w:r>
      </w:ins>
      <w:ins w:id="1034" w:author="DANIEL FERNANDEZ ALONSO" w:date="2022-09-07T00:09:00Z">
        <w:r w:rsidR="00D1550B">
          <w:rPr>
            <w:b w:val="0"/>
            <w:bCs/>
            <w:sz w:val="20"/>
            <w:szCs w:val="20"/>
          </w:rPr>
          <w:t>steady state.</w:t>
        </w:r>
      </w:ins>
      <w:ins w:id="1035" w:author="DANIEL FERNANDEZ ALONSO" w:date="2022-09-07T00:10:00Z">
        <w:r w:rsidR="008B2FBB">
          <w:rPr>
            <w:b w:val="0"/>
            <w:bCs/>
            <w:sz w:val="20"/>
            <w:szCs w:val="20"/>
          </w:rPr>
          <w:t xml:space="preserve"> </w:t>
        </w:r>
      </w:ins>
      <w:del w:id="1036" w:author="DANIEL FERNANDEZ ALONSO" w:date="2022-09-07T00:08:00Z">
        <w:r w:rsidDel="000A4843">
          <w:rPr>
            <w:b w:val="0"/>
            <w:bCs/>
            <w:sz w:val="20"/>
            <w:szCs w:val="20"/>
          </w:rPr>
          <w:delText>.</w:delText>
        </w:r>
      </w:del>
    </w:p>
    <w:p w14:paraId="301B91F4" w14:textId="2CBAFFBB" w:rsidR="00457EC4" w:rsidRDefault="00457EC4" w:rsidP="008D0869">
      <w:pPr>
        <w:pStyle w:val="a"/>
        <w:numPr>
          <w:ilvl w:val="0"/>
          <w:numId w:val="0"/>
        </w:numPr>
        <w:jc w:val="both"/>
        <w:rPr>
          <w:b w:val="0"/>
          <w:bCs/>
        </w:rPr>
      </w:pPr>
    </w:p>
    <w:tbl>
      <w:tblPr>
        <w:tblStyle w:val="a8"/>
        <w:tblW w:w="243.7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5080"/>
      </w:tblGrid>
      <w:tr w:rsidR="00457EC4" w14:paraId="7DFABAC6" w14:textId="77777777" w:rsidTr="00A25C24">
        <w:trPr>
          <w:trHeight w:val="2169"/>
        </w:trPr>
        <w:tc>
          <w:tcPr>
            <w:tcW w:w="16.80pt" w:type="dxa"/>
          </w:tcPr>
          <w:p w14:paraId="6019FEB2" w14:textId="5A6CC5C3" w:rsidR="00457EC4" w:rsidRPr="001F47AA" w:rsidRDefault="00457EC4" w:rsidP="00A62124">
            <w:pPr>
              <w:jc w:val="both"/>
              <w:rPr>
                <w:bCs/>
                <w:sz w:val="16"/>
                <w:szCs w:val="16"/>
              </w:rPr>
            </w:pPr>
            <w:r>
              <w:rPr>
                <w:bCs/>
                <w:sz w:val="16"/>
                <w:szCs w:val="16"/>
              </w:rPr>
              <w:t>a</w:t>
            </w:r>
            <w:r w:rsidRPr="001F47AA">
              <w:rPr>
                <w:bCs/>
                <w:sz w:val="16"/>
                <w:szCs w:val="16"/>
              </w:rPr>
              <w:t>)</w:t>
            </w:r>
          </w:p>
        </w:tc>
        <w:tc>
          <w:tcPr>
            <w:tcW w:w="226.90pt" w:type="dxa"/>
          </w:tcPr>
          <w:p w14:paraId="604CD0FF" w14:textId="583B6D58" w:rsidR="00457EC4" w:rsidRDefault="00457EC4" w:rsidP="00A62124">
            <w:pPr>
              <w:jc w:val="both"/>
              <w:rPr>
                <w:bCs/>
              </w:rPr>
            </w:pPr>
            <w:r w:rsidRPr="00457EC4">
              <w:rPr>
                <w:noProof/>
              </w:rPr>
              <w:drawing>
                <wp:anchor distT="0" distB="0" distL="114300" distR="114300" simplePos="0" relativeHeight="251669504" behindDoc="0" locked="0" layoutInCell="1" allowOverlap="1" wp14:anchorId="1315EC0F" wp14:editId="4A9CE490">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457EC4">
              <w:rPr>
                <w:bCs/>
                <w:noProof/>
                <w:color w:val="000000" w:themeColor="text1"/>
                <w:sz w:val="16"/>
                <w:szCs w:val="16"/>
              </w:rPr>
              <w:t xml:space="preserve"> </w:t>
            </w:r>
            <w:r w:rsidRPr="00457EC4">
              <w:rPr>
                <w:bCs/>
                <w:noProof/>
                <w:color w:val="000000" w:themeColor="text1"/>
                <w:sz w:val="16"/>
                <w:szCs w:val="16"/>
              </w:rPr>
              <w:drawing>
                <wp:inline distT="0" distB="0" distL="0" distR="0" wp14:anchorId="499FE21B" wp14:editId="15B2100F">
                  <wp:extent cx="3068320" cy="1259753"/>
                  <wp:effectExtent l="0" t="0" r="0" b="0"/>
                  <wp:docPr id="44" name="그림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63">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457EC4">
              <w:rPr>
                <w:bCs/>
                <w:noProof/>
                <w:color w:val="000000" w:themeColor="text1"/>
                <w:sz w:val="16"/>
                <w:szCs w:val="16"/>
              </w:rPr>
              <w:t xml:space="preserve"> </w:t>
            </w:r>
          </w:p>
        </w:tc>
      </w:tr>
      <w:tr w:rsidR="00457EC4" w14:paraId="60AA2A50" w14:textId="77777777" w:rsidTr="00A25C24">
        <w:trPr>
          <w:trHeight w:val="2004"/>
        </w:trPr>
        <w:tc>
          <w:tcPr>
            <w:tcW w:w="16.80pt" w:type="dxa"/>
          </w:tcPr>
          <w:p w14:paraId="16DC2C9A" w14:textId="02A21CFA" w:rsidR="00457EC4" w:rsidRPr="001F47AA" w:rsidRDefault="00457EC4" w:rsidP="00A62124">
            <w:pPr>
              <w:jc w:val="both"/>
              <w:rPr>
                <w:bCs/>
                <w:sz w:val="16"/>
                <w:szCs w:val="16"/>
              </w:rPr>
            </w:pPr>
            <w:r>
              <w:rPr>
                <w:bCs/>
                <w:sz w:val="16"/>
                <w:szCs w:val="16"/>
              </w:rPr>
              <w:t>b</w:t>
            </w:r>
            <w:r w:rsidRPr="001F47AA">
              <w:rPr>
                <w:bCs/>
                <w:sz w:val="16"/>
                <w:szCs w:val="16"/>
              </w:rPr>
              <w:t>)</w:t>
            </w:r>
          </w:p>
        </w:tc>
        <w:tc>
          <w:tcPr>
            <w:tcW w:w="226.90pt" w:type="dxa"/>
          </w:tcPr>
          <w:p w14:paraId="11901CB6" w14:textId="7C609AAE" w:rsidR="00457EC4" w:rsidRDefault="00457EC4" w:rsidP="00457EC4">
            <w:pPr>
              <w:ind w:firstLineChars="50" w:firstLine="4pt"/>
              <w:jc w:val="both"/>
              <w:rPr>
                <w:bCs/>
              </w:rPr>
            </w:pPr>
            <w:r w:rsidRPr="00457EC4">
              <w:rPr>
                <w:bCs/>
                <w:noProof/>
                <w:color w:val="000000" w:themeColor="text1"/>
                <w:sz w:val="16"/>
                <w:szCs w:val="16"/>
              </w:rPr>
              <w:drawing>
                <wp:inline distT="0" distB="0" distL="0" distR="0" wp14:anchorId="4C1590FC" wp14:editId="7267E37E">
                  <wp:extent cx="3007360" cy="1259753"/>
                  <wp:effectExtent l="0" t="0" r="0" b="0"/>
                  <wp:docPr id="32" name="그림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457EC4">
              <w:rPr>
                <w:bCs/>
                <w:noProof/>
                <w:color w:val="000000" w:themeColor="text1"/>
                <w:sz w:val="16"/>
                <w:szCs w:val="16"/>
              </w:rPr>
              <w:t xml:space="preserve"> </w:t>
            </w:r>
          </w:p>
        </w:tc>
      </w:tr>
      <w:tr w:rsidR="00457EC4" w14:paraId="44F6E555" w14:textId="77777777" w:rsidTr="00A25C24">
        <w:trPr>
          <w:trHeight w:val="1989"/>
        </w:trPr>
        <w:tc>
          <w:tcPr>
            <w:tcW w:w="16.80pt" w:type="dxa"/>
          </w:tcPr>
          <w:p w14:paraId="7B2621BD" w14:textId="14503E77" w:rsidR="00457EC4" w:rsidRPr="001F47AA" w:rsidRDefault="00457EC4" w:rsidP="00A62124">
            <w:pPr>
              <w:jc w:val="both"/>
              <w:rPr>
                <w:bCs/>
                <w:sz w:val="16"/>
                <w:szCs w:val="16"/>
              </w:rPr>
            </w:pPr>
            <w:r>
              <w:rPr>
                <w:bCs/>
                <w:sz w:val="16"/>
                <w:szCs w:val="16"/>
              </w:rPr>
              <w:t>c</w:t>
            </w:r>
            <w:r w:rsidRPr="001F47AA">
              <w:rPr>
                <w:bCs/>
                <w:sz w:val="16"/>
                <w:szCs w:val="16"/>
              </w:rPr>
              <w:t>)</w:t>
            </w:r>
          </w:p>
        </w:tc>
        <w:tc>
          <w:tcPr>
            <w:tcW w:w="226.90pt" w:type="dxa"/>
          </w:tcPr>
          <w:p w14:paraId="60F2280A" w14:textId="4F24FC7E" w:rsidR="00457EC4" w:rsidRPr="00457EC4" w:rsidRDefault="00457EC4" w:rsidP="00457EC4">
            <w:pPr>
              <w:ind w:firstLineChars="50" w:firstLine="4pt"/>
              <w:jc w:val="both"/>
              <w:rPr>
                <w:bCs/>
                <w:noProof/>
                <w:color w:val="000000" w:themeColor="text1"/>
                <w:sz w:val="16"/>
                <w:szCs w:val="16"/>
              </w:rPr>
            </w:pPr>
            <w:r w:rsidRPr="00457EC4">
              <w:rPr>
                <w:bCs/>
                <w:noProof/>
                <w:color w:val="000000" w:themeColor="text1"/>
                <w:sz w:val="16"/>
                <w:szCs w:val="16"/>
              </w:rPr>
              <w:drawing>
                <wp:inline distT="0" distB="0" distL="0" distR="0" wp14:anchorId="21A0883B" wp14:editId="2696F6BC">
                  <wp:extent cx="3037840" cy="1259753"/>
                  <wp:effectExtent l="0" t="0" r="0" b="0"/>
                  <wp:docPr id="29" name="그림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rotWithShape="1">
                          <a:blip r:embed="rId65">
                            <a:extLst>
                              <a:ext uri="{28A0092B-C50C-407E-A947-70E740481C1C}">
                                <a14:useLocalDpi xmlns:a14="http://schemas.microsoft.com/office/drawing/2010/main" val="0"/>
                              </a:ext>
                            </a:extLst>
                          </a:blip>
                          <a:srcRect l="4.09%"/>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14:paraId="0594A730" w14:textId="77777777" w:rsidTr="00A25C24">
        <w:trPr>
          <w:trHeight w:val="360"/>
        </w:trPr>
        <w:tc>
          <w:tcPr>
            <w:tcW w:w="243.70pt" w:type="dxa"/>
            <w:gridSpan w:val="2"/>
          </w:tcPr>
          <w:p w14:paraId="00CA0E01" w14:textId="00A57F81" w:rsidR="00B74901" w:rsidRDefault="00457EC4" w:rsidP="00A62124">
            <w:pPr>
              <w:jc w:val="both"/>
              <w:rPr>
                <w:bCs/>
                <w:sz w:val="16"/>
                <w:szCs w:val="16"/>
              </w:rPr>
            </w:pPr>
            <w:r w:rsidRPr="004F09A8">
              <w:rPr>
                <w:bCs/>
                <w:noProof/>
                <w:color w:val="000000" w:themeColor="text1"/>
                <w:sz w:val="16"/>
                <w:szCs w:val="16"/>
              </w:rPr>
              <w:t xml:space="preserve">Fig. </w:t>
            </w:r>
            <w:r>
              <w:rPr>
                <w:bCs/>
                <w:noProof/>
                <w:color w:val="000000" w:themeColor="text1"/>
                <w:sz w:val="16"/>
                <w:szCs w:val="16"/>
              </w:rPr>
              <w:t>1</w:t>
            </w:r>
            <w:ins w:id="1037" w:author="백형민" w:date="2022-10-01T14:12:00Z">
              <w:r w:rsidR="00D5152A">
                <w:rPr>
                  <w:bCs/>
                  <w:noProof/>
                  <w:color w:val="000000" w:themeColor="text1"/>
                  <w:sz w:val="16"/>
                  <w:szCs w:val="16"/>
                </w:rPr>
                <w:t>5</w:t>
              </w:r>
            </w:ins>
            <w:del w:id="1038" w:author="백형민" w:date="2022-10-01T14:12:00Z">
              <w:r w:rsidDel="00D5152A">
                <w:rPr>
                  <w:bCs/>
                  <w:noProof/>
                  <w:color w:val="000000" w:themeColor="text1"/>
                  <w:sz w:val="16"/>
                  <w:szCs w:val="16"/>
                </w:rPr>
                <w:delText>4</w:delText>
              </w:r>
            </w:del>
            <w:r w:rsidRPr="004F09A8">
              <w:rPr>
                <w:bCs/>
                <w:noProof/>
                <w:color w:val="000000" w:themeColor="text1"/>
                <w:sz w:val="16"/>
                <w:szCs w:val="16"/>
              </w:rPr>
              <w:t>.</w:t>
            </w:r>
            <w:r>
              <w:rPr>
                <w:bCs/>
                <w:noProof/>
                <w:color w:val="000000" w:themeColor="text1"/>
                <w:sz w:val="16"/>
                <w:szCs w:val="16"/>
              </w:rPr>
              <w:t xml:space="preserve"> Experimental results obtained with the proposed sensor,</w:t>
            </w:r>
            <w:r w:rsidRPr="00757457">
              <w:rPr>
                <w:bCs/>
                <w:sz w:val="16"/>
                <w:szCs w:val="16"/>
              </w:rPr>
              <w:t xml:space="preserve"> </w:t>
            </w:r>
          </w:p>
          <w:p w14:paraId="0629F7E2" w14:textId="77777777" w:rsidR="003B5AD1" w:rsidRDefault="00457EC4" w:rsidP="00A62124">
            <w:pPr>
              <w:jc w:val="both"/>
              <w:rPr>
                <w:bCs/>
                <w:sz w:val="16"/>
                <w:szCs w:val="16"/>
              </w:rPr>
            </w:pPr>
            <w:proofErr w:type="spellStart"/>
            <w:r w:rsidRPr="00757457">
              <w:rPr>
                <w:bCs/>
                <w:sz w:val="16"/>
                <w:szCs w:val="16"/>
              </w:rPr>
              <w:t>ωs</w:t>
            </w:r>
            <w:proofErr w:type="spellEnd"/>
            <w:r w:rsidRPr="00757457">
              <w:rPr>
                <w:bCs/>
                <w:sz w:val="16"/>
                <w:szCs w:val="16"/>
              </w:rPr>
              <w:t xml:space="preserve"> = 2· π · 10000 rad/s</w:t>
            </w:r>
            <w:r>
              <w:rPr>
                <w:bCs/>
                <w:noProof/>
                <w:color w:val="000000" w:themeColor="text1"/>
                <w:sz w:val="16"/>
                <w:szCs w:val="16"/>
              </w:rPr>
              <w:t xml:space="preserve">. </w:t>
            </w:r>
            <w:r w:rsidRPr="004F09A8">
              <w:rPr>
                <w:bCs/>
                <w:noProof/>
                <w:color w:val="000000" w:themeColor="text1"/>
                <w:sz w:val="16"/>
                <w:szCs w:val="16"/>
              </w:rPr>
              <w:t xml:space="preserve"> </w:t>
            </w:r>
            <w:r>
              <w:rPr>
                <w:bCs/>
                <w:noProof/>
                <w:color w:val="000000" w:themeColor="text1"/>
                <w:sz w:val="16"/>
                <w:szCs w:val="16"/>
              </w:rPr>
              <w:t xml:space="preserve">a) </w:t>
            </w:r>
            <w:r w:rsidRPr="00757457">
              <w:rPr>
                <w:bCs/>
                <w:sz w:val="16"/>
                <w:szCs w:val="16"/>
              </w:rPr>
              <w:t>Speed</w:t>
            </w:r>
            <w:r>
              <w:rPr>
                <w:bCs/>
                <w:sz w:val="16"/>
                <w:szCs w:val="16"/>
              </w:rPr>
              <w:t>, b) Angular position, c) Angular position</w:t>
            </w:r>
          </w:p>
          <w:p w14:paraId="4EC8BA01" w14:textId="30E96DE7" w:rsidR="00457EC4" w:rsidRDefault="00457EC4" w:rsidP="00A62124">
            <w:pPr>
              <w:jc w:val="both"/>
              <w:rPr>
                <w:bCs/>
              </w:rPr>
            </w:pPr>
            <w:r>
              <w:rPr>
                <w:bCs/>
                <w:sz w:val="16"/>
                <w:szCs w:val="16"/>
              </w:rPr>
              <w:t xml:space="preserve"> error</w:t>
            </w:r>
            <w:r w:rsidR="0082026B">
              <w:rPr>
                <w:bCs/>
                <w:sz w:val="16"/>
                <w:szCs w:val="16"/>
              </w:rPr>
              <w:t>.</w:t>
            </w:r>
          </w:p>
        </w:tc>
      </w:tr>
    </w:tbl>
    <w:p w14:paraId="277F7529" w14:textId="77777777" w:rsidR="00457EC4" w:rsidRPr="00513C37" w:rsidRDefault="00457EC4" w:rsidP="008D0869">
      <w:pPr>
        <w:pStyle w:val="a"/>
        <w:numPr>
          <w:ilvl w:val="0"/>
          <w:numId w:val="0"/>
        </w:numPr>
        <w:jc w:val="both"/>
        <w:rPr>
          <w:b w:val="0"/>
          <w:bCs/>
        </w:rPr>
      </w:pPr>
    </w:p>
    <w:p w14:paraId="231C6F27" w14:textId="4D6FDEBA" w:rsidR="00F63F49" w:rsidRDefault="00F63F49" w:rsidP="00F63F49">
      <w:pPr>
        <w:pStyle w:val="1"/>
      </w:pPr>
      <w:r>
        <w:t>Conclusions</w:t>
      </w:r>
    </w:p>
    <w:p w14:paraId="16DCE35E" w14:textId="632E3E81" w:rsidR="005C74EA" w:rsidRPr="00165FAC" w:rsidRDefault="003348D6" w:rsidP="00165FAC">
      <w:pPr>
        <w:pStyle w:val="a7"/>
        <w:spacing w:line="12pt" w:lineRule="auto"/>
        <w:ind w:start="0pt" w:firstLine="14.20pt"/>
        <w:jc w:val="both"/>
        <w:rPr>
          <w:color w:val="FF0000"/>
          <w:sz w:val="20"/>
          <w:szCs w:val="20"/>
        </w:rPr>
      </w:pPr>
      <w:r w:rsidRPr="00BE4A99">
        <w:rPr>
          <w:sz w:val="20"/>
          <w:szCs w:val="20"/>
        </w:rPr>
        <w:t xml:space="preserve">A magnetic resolver using </w:t>
      </w:r>
      <w:r w:rsidR="00663B65">
        <w:rPr>
          <w:sz w:val="20"/>
          <w:szCs w:val="20"/>
        </w:rPr>
        <w:t>H</w:t>
      </w:r>
      <w:r w:rsidRPr="00BE4A99">
        <w:rPr>
          <w:sz w:val="20"/>
          <w:szCs w:val="20"/>
        </w:rPr>
        <w:t>all</w:t>
      </w:r>
      <w:r w:rsidR="00663B65">
        <w:rPr>
          <w:sz w:val="20"/>
          <w:szCs w:val="20"/>
        </w:rPr>
        <w:t>-</w:t>
      </w:r>
      <w:r w:rsidRPr="00BE4A99">
        <w:rPr>
          <w:sz w:val="20"/>
          <w:szCs w:val="20"/>
        </w:rPr>
        <w:t xml:space="preserve">effect sensors is proposed in this paper. </w:t>
      </w:r>
      <w:r w:rsidR="00542991">
        <w:rPr>
          <w:sz w:val="20"/>
          <w:szCs w:val="20"/>
        </w:rPr>
        <w:t xml:space="preserve">Compared to available resolvers, </w:t>
      </w:r>
      <w:r w:rsidRPr="00BE4A99">
        <w:rPr>
          <w:sz w:val="20"/>
          <w:szCs w:val="20"/>
        </w:rPr>
        <w:t xml:space="preserve">it provides similar accuracy, </w:t>
      </w:r>
      <w:r w:rsidR="0091027C">
        <w:rPr>
          <w:sz w:val="20"/>
          <w:szCs w:val="20"/>
        </w:rPr>
        <w:t>with a</w:t>
      </w:r>
      <w:r w:rsidRPr="00BE4A99">
        <w:rPr>
          <w:sz w:val="20"/>
          <w:szCs w:val="20"/>
        </w:rPr>
        <w:t xml:space="preserve"> simpler and cheaper</w:t>
      </w:r>
      <w:r w:rsidR="0091027C">
        <w:rPr>
          <w:sz w:val="20"/>
          <w:szCs w:val="20"/>
        </w:rPr>
        <w:t xml:space="preserve"> construction</w:t>
      </w:r>
      <w:r w:rsidRPr="00BE4A99">
        <w:rPr>
          <w:sz w:val="20"/>
          <w:szCs w:val="20"/>
        </w:rPr>
        <w:t>.</w:t>
      </w:r>
      <w:r w:rsidR="0091027C">
        <w:rPr>
          <w:sz w:val="20"/>
          <w:szCs w:val="20"/>
        </w:rPr>
        <w:t xml:space="preserve"> </w:t>
      </w:r>
      <w:r w:rsidR="00C13178">
        <w:rPr>
          <w:spacing w:val="2"/>
          <w:sz w:val="20"/>
          <w:szCs w:val="20"/>
        </w:rPr>
        <w:t xml:space="preserve">Two different designs have been proposed: </w:t>
      </w:r>
      <w:r w:rsidR="00C13178">
        <w:rPr>
          <w:sz w:val="20"/>
          <w:szCs w:val="20"/>
        </w:rPr>
        <w:t xml:space="preserve">shaft-type </w:t>
      </w:r>
      <w:r w:rsidR="00CD5D9D">
        <w:rPr>
          <w:sz w:val="20"/>
          <w:szCs w:val="20"/>
        </w:rPr>
        <w:t xml:space="preserve">and </w:t>
      </w:r>
      <w:r w:rsidR="00C13178">
        <w:rPr>
          <w:sz w:val="20"/>
          <w:szCs w:val="20"/>
        </w:rPr>
        <w:t>in-sha</w:t>
      </w:r>
      <w:r w:rsidR="00A42B71">
        <w:rPr>
          <w:sz w:val="20"/>
          <w:szCs w:val="20"/>
        </w:rPr>
        <w:t>f</w:t>
      </w:r>
      <w:r w:rsidR="00C13178">
        <w:rPr>
          <w:sz w:val="20"/>
          <w:szCs w:val="20"/>
        </w:rPr>
        <w:t xml:space="preserve">t </w:t>
      </w:r>
      <w:r w:rsidR="005432AE">
        <w:rPr>
          <w:sz w:val="20"/>
          <w:szCs w:val="20"/>
        </w:rPr>
        <w:t>designs</w:t>
      </w:r>
      <w:r w:rsidR="00165FAC">
        <w:rPr>
          <w:sz w:val="20"/>
          <w:szCs w:val="20"/>
        </w:rPr>
        <w:t>;</w:t>
      </w:r>
      <w:r w:rsidR="00C13178">
        <w:rPr>
          <w:sz w:val="20"/>
          <w:szCs w:val="20"/>
        </w:rPr>
        <w:t xml:space="preserve"> </w:t>
      </w:r>
      <w:r w:rsidR="00165FAC">
        <w:rPr>
          <w:sz w:val="20"/>
          <w:szCs w:val="20"/>
        </w:rPr>
        <w:t>b</w:t>
      </w:r>
      <w:r w:rsidR="00C13178">
        <w:rPr>
          <w:sz w:val="20"/>
          <w:szCs w:val="20"/>
        </w:rPr>
        <w:t>oth</w:t>
      </w:r>
      <w:r w:rsidR="00C13178">
        <w:rPr>
          <w:spacing w:val="2"/>
          <w:sz w:val="20"/>
          <w:szCs w:val="20"/>
        </w:rPr>
        <w:t xml:space="preserve"> allowing redundant position measurement</w:t>
      </w:r>
      <w:r w:rsidR="00050ACF">
        <w:rPr>
          <w:sz w:val="20"/>
          <w:szCs w:val="20"/>
        </w:rPr>
        <w:t>.</w:t>
      </w:r>
      <w:r w:rsidRPr="00BE4A99">
        <w:rPr>
          <w:bCs/>
          <w:sz w:val="20"/>
          <w:szCs w:val="20"/>
          <w:lang w:eastAsia="ko-KR"/>
        </w:rPr>
        <w:t xml:space="preserve"> </w:t>
      </w:r>
      <w:r w:rsidR="00DE5589">
        <w:rPr>
          <w:bCs/>
          <w:sz w:val="20"/>
          <w:szCs w:val="20"/>
          <w:lang w:eastAsia="ko-KR"/>
        </w:rPr>
        <w:t xml:space="preserve">The optimization </w:t>
      </w:r>
      <w:r w:rsidR="00750C5F">
        <w:rPr>
          <w:bCs/>
          <w:sz w:val="20"/>
          <w:szCs w:val="20"/>
          <w:lang w:eastAsia="ko-KR"/>
        </w:rPr>
        <w:t xml:space="preserve">process of the rotor geometry is shown, and </w:t>
      </w:r>
      <w:r w:rsidRPr="00BE4A99">
        <w:rPr>
          <w:spacing w:val="2"/>
          <w:sz w:val="20"/>
          <w:szCs w:val="20"/>
        </w:rPr>
        <w:t>FEA</w:t>
      </w:r>
      <w:r w:rsidR="00CD5D9D">
        <w:rPr>
          <w:spacing w:val="2"/>
          <w:sz w:val="20"/>
          <w:szCs w:val="20"/>
        </w:rPr>
        <w:t xml:space="preserve"> and experimental</w:t>
      </w:r>
      <w:r w:rsidRPr="00BE4A99">
        <w:rPr>
          <w:spacing w:val="2"/>
          <w:sz w:val="20"/>
          <w:szCs w:val="20"/>
        </w:rPr>
        <w:t xml:space="preserve"> results have been provided to demonstrate the viability of the proposed system</w:t>
      </w:r>
      <w:r w:rsidR="00750C5F">
        <w:rPr>
          <w:spacing w:val="2"/>
          <w:sz w:val="20"/>
          <w:szCs w:val="20"/>
        </w:rPr>
        <w:t>.</w:t>
      </w:r>
      <w:r w:rsidR="00024DD8">
        <w:rPr>
          <w:spacing w:val="2"/>
          <w:sz w:val="20"/>
          <w:szCs w:val="20"/>
        </w:rPr>
        <w:t xml:space="preserve"> </w:t>
      </w:r>
      <w:ins w:id="1039" w:author="DANIEL FERNANDEZ ALONSO" w:date="2022-09-07T00:11:00Z">
        <w:r w:rsidR="00875CB2">
          <w:rPr>
            <w:spacing w:val="2"/>
            <w:sz w:val="20"/>
            <w:szCs w:val="20"/>
          </w:rPr>
          <w:t>The e</w:t>
        </w:r>
        <w:r w:rsidR="00664963">
          <w:rPr>
            <w:spacing w:val="2"/>
            <w:sz w:val="20"/>
            <w:szCs w:val="20"/>
          </w:rPr>
          <w:t>xperimental results</w:t>
        </w:r>
      </w:ins>
      <w:ins w:id="1040" w:author="DANIEL FERNANDEZ ALONSO" w:date="2022-09-07T00:12:00Z">
        <w:r w:rsidR="002D3D7E">
          <w:rPr>
            <w:spacing w:val="2"/>
            <w:sz w:val="20"/>
            <w:szCs w:val="20"/>
          </w:rPr>
          <w:t xml:space="preserve"> for the prototype</w:t>
        </w:r>
      </w:ins>
      <w:ins w:id="1041" w:author="DANIEL FERNANDEZ ALONSO" w:date="2022-09-07T00:11:00Z">
        <w:r w:rsidR="00664963">
          <w:rPr>
            <w:spacing w:val="2"/>
            <w:sz w:val="20"/>
            <w:szCs w:val="20"/>
          </w:rPr>
          <w:t xml:space="preserve"> show</w:t>
        </w:r>
      </w:ins>
      <w:ins w:id="1042" w:author="백형민" w:date="2022-10-01T16:01:00Z">
        <w:r w:rsidR="00445C65">
          <w:rPr>
            <w:spacing w:val="2"/>
            <w:sz w:val="20"/>
            <w:szCs w:val="20"/>
          </w:rPr>
          <w:t xml:space="preserve"> </w:t>
        </w:r>
      </w:ins>
      <w:ins w:id="1043" w:author="DANIEL FERNANDEZ ALONSO" w:date="2022-09-07T00:12:00Z">
        <w:del w:id="1044" w:author="백형민" w:date="2022-10-01T16:01:00Z">
          <w:r w:rsidR="002D3D7E" w:rsidDel="00445C65">
            <w:rPr>
              <w:spacing w:val="2"/>
              <w:sz w:val="20"/>
              <w:szCs w:val="20"/>
            </w:rPr>
            <w:delText xml:space="preserve">a </w:delText>
          </w:r>
        </w:del>
      </w:ins>
      <w:ins w:id="1045" w:author="DANIEL FERNANDEZ ALONSO" w:date="2022-09-07T00:11:00Z">
        <w:del w:id="1046" w:author="백형민" w:date="2022-10-01T16:01:00Z">
          <w:r w:rsidR="00664963" w:rsidDel="00445C65">
            <w:rPr>
              <w:spacing w:val="2"/>
              <w:sz w:val="20"/>
              <w:szCs w:val="20"/>
            </w:rPr>
            <w:delText xml:space="preserve"> </w:delText>
          </w:r>
          <w:r w:rsidR="00664963" w:rsidRPr="00664963" w:rsidDel="00445C65">
            <w:rPr>
              <w:spacing w:val="2"/>
              <w:sz w:val="20"/>
              <w:szCs w:val="20"/>
            </w:rPr>
            <w:delText>maximum</w:delText>
          </w:r>
        </w:del>
      </w:ins>
      <w:ins w:id="1047" w:author="백형민" w:date="2022-10-01T16:01:00Z">
        <w:r w:rsidR="00445C65">
          <w:rPr>
            <w:spacing w:val="2"/>
            <w:sz w:val="20"/>
            <w:szCs w:val="20"/>
          </w:rPr>
          <w:t>a maximum</w:t>
        </w:r>
      </w:ins>
      <w:ins w:id="1048" w:author="DANIEL FERNANDEZ ALONSO" w:date="2022-09-07T00:11:00Z">
        <w:r w:rsidR="00664963" w:rsidRPr="00664963">
          <w:rPr>
            <w:spacing w:val="2"/>
            <w:sz w:val="20"/>
            <w:szCs w:val="20"/>
          </w:rPr>
          <w:t xml:space="preserve"> position error during transients </w:t>
        </w:r>
      </w:ins>
      <w:ins w:id="1049" w:author="DANIEL FERNANDEZ ALONSO" w:date="2022-09-07T00:13:00Z">
        <w:r w:rsidR="002D3D7E">
          <w:rPr>
            <w:spacing w:val="2"/>
            <w:sz w:val="20"/>
            <w:szCs w:val="20"/>
          </w:rPr>
          <w:t xml:space="preserve">of </w:t>
        </w:r>
      </w:ins>
      <w:ins w:id="1050" w:author="DANIEL FERNANDEZ ALONSO" w:date="2022-09-07T00:11:00Z">
        <w:r w:rsidR="00664963" w:rsidRPr="00664963">
          <w:rPr>
            <w:spacing w:val="2"/>
            <w:sz w:val="20"/>
            <w:szCs w:val="20"/>
          </w:rPr>
          <w:t xml:space="preserve">0.165 rad </w:t>
        </w:r>
      </w:ins>
      <w:ins w:id="1051" w:author="DANIEL FERNANDEZ ALONSO" w:date="2022-09-07T00:13:00Z">
        <w:r w:rsidR="007D601B">
          <w:rPr>
            <w:spacing w:val="2"/>
            <w:sz w:val="20"/>
            <w:szCs w:val="20"/>
          </w:rPr>
          <w:t>that is reduced below</w:t>
        </w:r>
      </w:ins>
      <w:ins w:id="1052" w:author="DANIEL FERNANDEZ ALONSO" w:date="2022-09-07T00:11:00Z">
        <w:r w:rsidR="00664963" w:rsidRPr="00664963">
          <w:rPr>
            <w:spacing w:val="2"/>
            <w:sz w:val="20"/>
            <w:szCs w:val="20"/>
          </w:rPr>
          <w:t xml:space="preserve"> 0.1 rad in steady</w:t>
        </w:r>
      </w:ins>
      <w:ins w:id="1053" w:author="DANIEL FERNANDEZ ALONSO" w:date="2022-09-07T00:13:00Z">
        <w:r w:rsidR="007D601B">
          <w:rPr>
            <w:spacing w:val="2"/>
            <w:sz w:val="20"/>
            <w:szCs w:val="20"/>
          </w:rPr>
          <w:t>.</w:t>
        </w:r>
      </w:ins>
    </w:p>
    <w:p w14:paraId="51B0A413" w14:textId="34D50934" w:rsidR="0080791D" w:rsidRPr="005725F5" w:rsidRDefault="0080791D" w:rsidP="0080791D">
      <w:pPr>
        <w:pStyle w:val="5"/>
      </w:pPr>
      <w:r w:rsidRPr="005725F5">
        <w:t xml:space="preserve">Acknowledgment </w:t>
      </w:r>
    </w:p>
    <w:p w14:paraId="51B0A414" w14:textId="30975FF7" w:rsidR="00575BCA" w:rsidRPr="005725F5" w:rsidRDefault="0062778F" w:rsidP="00836367">
      <w:pPr>
        <w:pStyle w:val="a4"/>
        <w:rPr>
          <w:lang w:val="en-US"/>
        </w:rPr>
      </w:pPr>
      <w:r>
        <w:rPr>
          <w:lang w:val="en-US"/>
        </w:rPr>
        <w:t xml:space="preserve">Author would like to thank </w:t>
      </w:r>
      <w:proofErr w:type="spellStart"/>
      <w:r>
        <w:rPr>
          <w:lang w:val="en-US"/>
        </w:rPr>
        <w:t>Bomatec</w:t>
      </w:r>
      <w:proofErr w:type="spellEnd"/>
      <w:r w:rsidR="00757457">
        <w:rPr>
          <w:lang w:val="en-US"/>
        </w:rPr>
        <w:t xml:space="preserve"> AG</w:t>
      </w:r>
      <w:r>
        <w:rPr>
          <w:lang w:val="en-US"/>
        </w:rPr>
        <w:t xml:space="preserve"> for advising and providing magnet samples</w:t>
      </w:r>
      <w:r w:rsidR="0080791D" w:rsidRPr="005725F5">
        <w:rPr>
          <w:lang w:val="en-US"/>
        </w:rPr>
        <w:t>.</w:t>
      </w:r>
    </w:p>
    <w:p w14:paraId="51B0A415" w14:textId="77777777" w:rsidR="009303D9" w:rsidRPr="005725F5" w:rsidRDefault="009303D9" w:rsidP="00A059B3">
      <w:pPr>
        <w:pStyle w:val="5"/>
      </w:pPr>
      <w:r w:rsidRPr="005725F5">
        <w:t>References</w:t>
      </w:r>
    </w:p>
    <w:p w14:paraId="51B0A41A" w14:textId="77777777" w:rsidR="009303D9" w:rsidRPr="005725F5" w:rsidRDefault="009303D9"/>
    <w:p w14:paraId="6F3EBB8E" w14:textId="4A6B625A" w:rsidR="006A1916" w:rsidRDefault="006A1916" w:rsidP="0004781E">
      <w:pPr>
        <w:pStyle w:val="references0"/>
        <w:ind w:start="17.70pt" w:hanging="17.70pt"/>
      </w:pPr>
      <w:r w:rsidRPr="006A1916">
        <w:t>R. M. Kennel, "Why Do Incremental Encoders Do a Reasonably Good Job in Electrical Drives with Digital Control?," Conference Record of the 2006 IEEE Industry Applications Conference Forty-First IAS Annual Meeting, Tampa, FL, 2006, pp. 925-930.doi: 10.1109/IAS.2006.256635</w:t>
      </w:r>
    </w:p>
    <w:p w14:paraId="38706C9D" w14:textId="419303AF" w:rsidR="006A1916" w:rsidRDefault="00E51AB8" w:rsidP="0004781E">
      <w:pPr>
        <w:pStyle w:val="references0"/>
        <w:ind w:start="17.70pt" w:hanging="17.70pt"/>
      </w:pPr>
      <w:r w:rsidRPr="00E51AB8">
        <w:t>B. Hou, C. Li, Z. Gao, Q. Wei, B. Zhou and R. Zhang, "Design, Optimization, and Compensation of a High-Precision Single-</w:t>
      </w:r>
      <w:r w:rsidRPr="00E51AB8">
        <w:t>Excitation Absolute Capacitance Angular Encoder up to ±4’’," in IEEE Transactions on Industrial Electronics, vol. 66, no. 10, pp. 8161-8171, Oct. 2019. doi: 10.1109/TIE.2018.2886762</w:t>
      </w:r>
    </w:p>
    <w:p w14:paraId="714FC381" w14:textId="40F67CDB" w:rsidR="000D277E" w:rsidRDefault="00E16C5A" w:rsidP="0004781E">
      <w:pPr>
        <w:pStyle w:val="references0"/>
        <w:ind w:start="17.70pt" w:hanging="17.70pt"/>
      </w:pPr>
      <w:del w:id="1054" w:author="DANIEL FERNANDEZ ALONSO" w:date="2022-09-06T23:55:00Z">
        <w:r w:rsidRPr="00E16C5A" w:rsidDel="00AB032D">
          <w:delText>[3].</w:delText>
        </w:r>
      </w:del>
      <w:r w:rsidRPr="00E16C5A">
        <w:tab/>
        <w:t>H. Pu, H. Wang, X. Liu, Z. Yu and K. Peng, "A High-Precision Absolute Angular Position Sensor With Vernier Capacitive Arrays Based on Time Grating," in IEEE Sensors Journal, vol. 19, no. 19, pp. 8626-8634, 1 Oct.1, 2019. doi: 10.1109/JSEN.2019.2921479</w:t>
      </w:r>
    </w:p>
    <w:p w14:paraId="46EEDF94" w14:textId="77777777" w:rsidR="00D93FAF" w:rsidRPr="00D93FAF" w:rsidRDefault="00D93FAF" w:rsidP="00D93FAF">
      <w:pPr>
        <w:pStyle w:val="references0"/>
      </w:pPr>
      <w:r w:rsidRPr="00D93FAF">
        <w:t>M. Howard, Incremental encoders, absolute encoders &amp; pseudo-absolute encoders, Feb. 2013. Accessed on: Dec. 15, 2019. [Online]. Available: https://www.zettlex.com/wp-content/uploads/2017/08/incremental-encoders-vs.-absolute-encoders_Rev_3.1.pdf</w:t>
      </w:r>
    </w:p>
    <w:p w14:paraId="0294095C" w14:textId="515D2700" w:rsidR="00C71F2A" w:rsidRPr="00C71F2A" w:rsidRDefault="00C71F2A" w:rsidP="00C71F2A">
      <w:pPr>
        <w:pStyle w:val="references0"/>
      </w:pPr>
      <w:r w:rsidRPr="00C71F2A">
        <w:t>F. Jiang, D. Lou, H. Zhang, L. Tang, S. Sun and K. Yang, "Design of a GMR-based magnetic encoder using TLE5012B," 2017 20th International Conference on Electrical Machines and Systems (ICEMS), Sydney, NSW, 2017, pp. 1-4. doi: 10.1109/ICEMS.2017.8056197</w:t>
      </w:r>
    </w:p>
    <w:p w14:paraId="40F7A488" w14:textId="77777777" w:rsidR="005823C7" w:rsidRPr="005823C7" w:rsidRDefault="005823C7" w:rsidP="005823C7">
      <w:pPr>
        <w:pStyle w:val="references0"/>
      </w:pPr>
      <w:r w:rsidRPr="005823C7">
        <w:t>C. Jin, I. Jang, J. Bae, J. Lee and W. Kim, "Proposal of Improved Winding Method for VR Resolver," in IEEE Transactions on Magnetics, vol. 51, no. 3, pp. 1-4, March 2015, Art no. 8102404. doi: 10.1109/TMAG.2014.2348321</w:t>
      </w:r>
    </w:p>
    <w:p w14:paraId="4B20BB38" w14:textId="686BDC95" w:rsidR="00E16C5A" w:rsidRDefault="00E453F3" w:rsidP="0004781E">
      <w:pPr>
        <w:pStyle w:val="references0"/>
        <w:ind w:start="17.70pt" w:hanging="17.70pt"/>
      </w:pPr>
      <w:r w:rsidRPr="00E453F3">
        <w:t>L. Sun, "Analysis and Improvement on the Structure of Variable Reluctance Resolvers," in IEEE Transactions on Magnetics, vol. 44, no. 8, pp. 2002-2008, Aug. 2008. doi: 10.1109/TMAG.2008.923315</w:t>
      </w:r>
    </w:p>
    <w:p w14:paraId="72D2DFCD" w14:textId="77777777" w:rsidR="00C265E9" w:rsidRPr="00C265E9" w:rsidRDefault="00C265E9" w:rsidP="00C265E9">
      <w:pPr>
        <w:pStyle w:val="references0"/>
      </w:pPr>
      <w:r w:rsidRPr="00C265E9">
        <w:t xml:space="preserve">J. Figueiredo, “Resolver models for manufacturing,” IEEE Trans. Ind. Electron., 58(8): 3693–3700, Aug. 2011. </w:t>
      </w:r>
    </w:p>
    <w:p w14:paraId="0CFA2463" w14:textId="717E814E" w:rsidR="00C265E9" w:rsidRDefault="0058704E" w:rsidP="0004781E">
      <w:pPr>
        <w:pStyle w:val="references0"/>
        <w:ind w:start="17.70pt" w:hanging="17.70pt"/>
      </w:pPr>
      <w:r w:rsidRPr="0058704E">
        <w:t>L. Z. Sun, J. B. Zou, and Y. P. Lu, “New variable-reluctance resolver for rotor-position sensing,” in Proc. IEEE Region 10th Conf. TENCON, vol. 4. Chiang Mai, Thailand, pp. 5–8, Nov. 2004.</w:t>
      </w:r>
    </w:p>
    <w:p w14:paraId="29B19547" w14:textId="77777777" w:rsidR="0058076A" w:rsidRDefault="0058076A" w:rsidP="00D81B16">
      <w:pPr>
        <w:pStyle w:val="references0"/>
      </w:pPr>
      <w:r w:rsidRPr="0058076A">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0E398CCB" w14:textId="0A6D99CA" w:rsidR="00D81B16" w:rsidRDefault="00D81B16" w:rsidP="00D81B16">
      <w:pPr>
        <w:pStyle w:val="references0"/>
      </w:pPr>
      <w:r>
        <w:t>T. Suzuki, K. Toyotake and Y. Yamashita. “Variable reluctance type resolver rotor and brushless motor.” Japan Patent JP2010048775A, Aug. 25, 2008.</w:t>
      </w:r>
    </w:p>
    <w:p w14:paraId="7B33B616" w14:textId="77777777" w:rsidR="00580B26" w:rsidRPr="00580B26" w:rsidRDefault="00580B26" w:rsidP="00580B26">
      <w:pPr>
        <w:pStyle w:val="references0"/>
      </w:pPr>
      <w:r w:rsidRPr="00580B26">
        <w:t>D. Fernandez et al., "Permanent Magnet Temperature Estimation in PM Synchronous Motors Using Low-Cost Hall Effect Sensors," in IEEE Transactions on Industry Applications, vol. 53, no. 5, pp. 4515-4525, Sept.-Oct. 2017. doi: 10.1109/TIA.2017.2705580</w:t>
      </w:r>
    </w:p>
    <w:p w14:paraId="7AA457C7" w14:textId="77777777" w:rsidR="00011D9D" w:rsidRPr="00011D9D" w:rsidRDefault="00011D9D" w:rsidP="00011D9D">
      <w:pPr>
        <w:pStyle w:val="references0"/>
      </w:pPr>
      <w:r w:rsidRPr="00011D9D">
        <w:t>S. Das and P. N. Suganthan, "Differential Evolution: A Survey of the State-of-the-Art," in IEEE Transactions on Evolutionary Computation, vol. 15, no. 1, pp. 4-31, Feb. 2011. doi: 10.1109/TEVC.2010.2059031</w:t>
      </w:r>
    </w:p>
    <w:p w14:paraId="28434E3D" w14:textId="382BC316" w:rsidR="0058704E" w:rsidRDefault="007436CC" w:rsidP="0004781E">
      <w:pPr>
        <w:pStyle w:val="references0"/>
        <w:ind w:start="17.70pt" w:hanging="17.70pt"/>
      </w:pPr>
      <w:r w:rsidRPr="007436CC">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48E40FEF" w14:textId="135CB3A1" w:rsidR="005F136F" w:rsidRDefault="005F136F" w:rsidP="005F136F">
      <w:pPr>
        <w:pStyle w:val="references0"/>
      </w:pPr>
      <w:r>
        <w:t>L. Pecly, R. Schindeler, D. Cleveland and K. Hashtrudi-Zaad, "High-Precision Resolver-to-Velocity Converter," in IEEE Transactions on Instrumentation and Measurement, vol. 66, no. 11, pp. 2917-2928, Nov. 2017.doi: 10.1109/TIM.2017.2714378</w:t>
      </w:r>
    </w:p>
    <w:p w14:paraId="250FD1DA" w14:textId="77777777" w:rsidR="00EB4215" w:rsidRDefault="00EB4215" w:rsidP="00EB4215">
      <w:pPr>
        <w:pStyle w:val="references0"/>
      </w:pPr>
      <w:r>
        <w:t>P. Kejik, S. Reymond and R. S. Popovic, "Circular Hall Transducer for</w:t>
      </w:r>
    </w:p>
    <w:p w14:paraId="280872D7" w14:textId="74B33D32" w:rsidR="00EB4215" w:rsidRDefault="00EB4215" w:rsidP="00EB4215">
      <w:pPr>
        <w:pStyle w:val="references0"/>
        <w:numPr>
          <w:ilvl w:val="0"/>
          <w:numId w:val="0"/>
        </w:numPr>
        <w:ind w:start="18pt"/>
      </w:pPr>
      <w:r>
        <w:t>Angular Position Sensing," TRANSDUCERS 2007 - 2007 International Solid-State Sensors, Actuators and Microsystems Conference, Lyon, 2007, pp. 2593-2596. doi: 10.1109/SENSOR.2007.4300702</w:t>
      </w:r>
    </w:p>
    <w:p w14:paraId="6663D352" w14:textId="23C6065F" w:rsidR="00EB4215" w:rsidRDefault="00EB4215" w:rsidP="00EB4215">
      <w:pPr>
        <w:pStyle w:val="references0"/>
      </w:pPr>
      <w:r>
        <w:t>K. Bienczyk, "Angle measurement using a miniature hall effect position sensor," 2009 2nd International Students Conference on Electrodynamic and Mechatronics, Silesia, 2009, pp. 21-22. doi: 10.1109/ISCON.2009.5156096</w:t>
      </w:r>
    </w:p>
    <w:p w14:paraId="7EEF2973" w14:textId="2C3AB5C3" w:rsidR="0089193B" w:rsidRDefault="0089193B" w:rsidP="00EB4215">
      <w:pPr>
        <w:pStyle w:val="references0"/>
      </w:pPr>
      <w:r w:rsidRPr="0089193B">
        <w:t>D. Reigosa, D. Fernandez, C. González, S. B. Lee and F. Briz, "Permanent Magnet Synchronous Machine Drive Control Using Analog Hall-Effect Sensors," in IEEE Transactions on Industry Applications, vol. 54, no. 3, pp. 2358-2369, May-June 2018, doi: 10.1109/TIA.2018.2802950.</w:t>
      </w:r>
    </w:p>
    <w:p w14:paraId="635BC285" w14:textId="61B99FDA" w:rsidR="00BD709D" w:rsidRDefault="00DF0227" w:rsidP="00EB4215">
      <w:pPr>
        <w:pStyle w:val="references0"/>
      </w:pPr>
      <w:r w:rsidRPr="00DF0227">
        <w:t>L. Sun, Z. Luo, K. Wang, R. Cao and S. Ding, "A Stator-PM Resolver With Field Modulation Principle," in IEEE Transactions on Energy Conversion, vol. 36, no. 1, pp. 159-172, March 2021, doi: 10.1109/TEC.2020.3001655.</w:t>
      </w:r>
    </w:p>
    <w:p w14:paraId="005E5DD7" w14:textId="76B94CD4" w:rsidR="00BD709D" w:rsidRDefault="00BD709D" w:rsidP="00EB4215">
      <w:pPr>
        <w:pStyle w:val="references0"/>
      </w:pPr>
      <w:r w:rsidRPr="00BD709D">
        <w:t xml:space="preserve">M. Bahari, A. Davoodi, H. Saneie, F. Tootoonchian and Z. Nasiri-Gheidari, "A New Variable Reluctance PM-Resolver," in IEEE </w:t>
      </w:r>
      <w:r w:rsidRPr="00BD709D">
        <w:lastRenderedPageBreak/>
        <w:t>Sensors Journal, vol. 20, no. 1, pp. 135-142, 1 Jan.1, 2020, doi: 10.1109/JSEN.2019.2941554.</w:t>
      </w:r>
    </w:p>
    <w:p w14:paraId="3DC54831" w14:textId="67030036" w:rsidR="00013C5A" w:rsidRDefault="00013C5A" w:rsidP="00EB4215">
      <w:pPr>
        <w:pStyle w:val="references0"/>
      </w:pPr>
      <w:r w:rsidRPr="00013C5A">
        <w:t>S. Golestan, J. M. Guerrero and J. C. Vasquez, "Single-Phase PLLs: A Review of Recent Advances," in IEEE Transactions on Power Electronics, vol. 32, no. 12, pp. 9013-9030, Dec. 2017, doi: 10.1109/TPEL.2017.2653861.</w:t>
      </w:r>
    </w:p>
    <w:p w14:paraId="792BF606" w14:textId="5CFD322C" w:rsidR="00013C5A" w:rsidRDefault="00013C5A" w:rsidP="00EB4215">
      <w:pPr>
        <w:pStyle w:val="references0"/>
      </w:pPr>
      <w:r w:rsidRPr="00013C5A">
        <w:t>S. Golestan, M. Monfared, F. D. Freijedo and J. M. Guerrero, "Dynamics Assessment of Advanced Single-Phase PLL Structures," in IEEE Transactions on Industrial Electronics, vol. 60, no. 6, pp. 2167-2177, June 2013, doi: 10.1109/TIE.2012.2193863.</w:t>
      </w:r>
    </w:p>
    <w:p w14:paraId="787AB226" w14:textId="430F3136" w:rsidR="00013C5A" w:rsidRDefault="00013C5A" w:rsidP="00EB4215">
      <w:pPr>
        <w:pStyle w:val="references0"/>
      </w:pPr>
      <w:r w:rsidRPr="00013C5A">
        <w:t>S. Shinnaka, "A Robust Single-Phase PLL System With Stable and Fast Tracking," in IEEE Transactions on Industry Applications, vol. 44, no. 2, pp. 624-633, March-april 2008, doi: 10.1109/TIA.2008.916750.</w:t>
      </w:r>
    </w:p>
    <w:sectPr w:rsidR="00013C5A" w:rsidSect="00013C5A">
      <w:type w:val="continuous"/>
      <w:pgSz w:w="595.30pt" w:h="841.90pt" w:code="9"/>
      <w:pgMar w:top="54pt" w:right="45.35pt" w:bottom="72pt" w:left="45.35pt" w:header="36pt" w:footer="36pt" w:gutter="0pt"/>
      <w:cols w:num="2" w:space="18pt"/>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mment w:id="123" w:author="백형민" w:date="2022-08-19T14:51:00Z" w:initials="백">
    <w:p w14:paraId="797F33C7" w14:textId="77777777" w:rsidR="00C513B6" w:rsidRDefault="00C513B6" w:rsidP="00A444C6">
      <w:pPr>
        <w:jc w:val="start"/>
      </w:pPr>
      <w:r>
        <w:rPr>
          <w:rStyle w:val="aa"/>
        </w:rPr>
        <w:annotationRef/>
      </w:r>
      <w:r>
        <w:t>V1 and V2 are not specified in the given schematic Fig.3</w:t>
      </w:r>
    </w:p>
  </w:comment>
  <w:comment w:id="124" w:author="DANIEL FERNANDEZ ALONSO" w:date="2022-09-07T00:02:00Z" w:initials="DFA">
    <w:p w14:paraId="1F518B45" w14:textId="77777777" w:rsidR="0002090F" w:rsidRDefault="0002090F" w:rsidP="00F80C49">
      <w:pPr>
        <w:pStyle w:val="ab"/>
        <w:jc w:val="start"/>
      </w:pPr>
      <w:r>
        <w:rPr>
          <w:rStyle w:val="aa"/>
        </w:rPr>
        <w:annotationRef/>
      </w:r>
      <w:r>
        <w:t>Right, feel free to change it according to Fig. 4. i will share the matlab script I used to create this representation so you can format the figures.</w:t>
      </w:r>
    </w:p>
  </w:comment>
  <w:comment w:id="274" w:author="DANIEL FERNANDEZ ALONSO" w:date="2022-09-06T23:36:00Z" w:initials="DFA">
    <w:p w14:paraId="4306B39F" w14:textId="201289AE" w:rsidR="003414B6" w:rsidRDefault="003414B6" w:rsidP="00E11637">
      <w:pPr>
        <w:pStyle w:val="ab"/>
        <w:jc w:val="start"/>
        <w:rPr>
          <w:lang w:eastAsia="ko-KR"/>
        </w:rPr>
      </w:pPr>
      <w:r>
        <w:rPr>
          <w:rStyle w:val="aa"/>
        </w:rPr>
        <w:annotationRef/>
      </w:r>
      <w:r>
        <w:t>It would be nice to have a brief explanation why the weights are set to 20, 20000 and 10. Why no other numbers? What is the reason?</w:t>
      </w:r>
    </w:p>
  </w:comment>
  <w:comment w:id="275" w:author="백형민" w:date="2022-10-01T16:35:00Z" w:initials="백">
    <w:p w14:paraId="3D6CAF7E" w14:textId="77777777" w:rsidR="00341CC8" w:rsidRDefault="00341CC8" w:rsidP="00311064">
      <w:pPr>
        <w:jc w:val="start"/>
      </w:pPr>
      <w:r>
        <w:rPr>
          <w:rStyle w:val="aa"/>
        </w:rPr>
        <w:annotationRef/>
      </w:r>
      <w:r>
        <w:t>The coefficients were decided inductively, which could provide better convergence and results. To provide analytic reason, comparisons of other weighting factors are needed. I think it is out of scope, thus I decided to remove weighting factors in Table 2.</w:t>
      </w:r>
    </w:p>
  </w:comment>
  <w:comment w:id="711" w:author="DANIEL FERNANDEZ ALONSO" w:date="2022-09-06T23:40:00Z" w:initials="DFA">
    <w:p w14:paraId="3AC429AB" w14:textId="1EAEAC84" w:rsidR="007D66B4" w:rsidRDefault="007D66B4" w:rsidP="00490AE6">
      <w:pPr>
        <w:pStyle w:val="ab"/>
        <w:jc w:val="start"/>
      </w:pPr>
      <w:r>
        <w:rPr>
          <w:rStyle w:val="aa"/>
        </w:rPr>
        <w:annotationRef/>
      </w:r>
      <w:r>
        <w:t>This should be commented for the figures Xa, Xb and Xc since they represents different cases. Please, write this paragraph again trying to explain the behavior or the small differences among the cited cases. A minor comment citing figures one by one is enough. This is a complex part and i think is not properly explained right now.</w:t>
      </w:r>
    </w:p>
  </w:comment>
  <w:comment w:id="712" w:author="백형민" w:date="2022-10-02T16:04:00Z" w:initials="백">
    <w:p w14:paraId="78271462" w14:textId="77777777" w:rsidR="00CA3FFB" w:rsidRDefault="00CA3FFB" w:rsidP="006E3E3F">
      <w:pPr>
        <w:jc w:val="start"/>
      </w:pPr>
      <w:r>
        <w:rPr>
          <w:rStyle w:val="aa"/>
        </w:rPr>
        <w:annotationRef/>
      </w:r>
      <w:r>
        <w:t>I write it again including minor comments.</w:t>
      </w:r>
    </w:p>
  </w:comment>
  <w:comment w:id="944" w:author="백형민" w:date="2022-08-19T14:40:00Z" w:initials="백">
    <w:p w14:paraId="594FA350" w14:textId="31CE7A7D" w:rsidR="00AC4675" w:rsidRDefault="005E5A40" w:rsidP="009923F2">
      <w:pPr>
        <w:jc w:val="start"/>
      </w:pPr>
      <w:r>
        <w:rPr>
          <w:rStyle w:val="aa"/>
        </w:rPr>
        <w:annotationRef/>
      </w:r>
      <w:r w:rsidR="00AC4675">
        <w:t>Hyeong-been Baik</w:t>
      </w:r>
      <w:r w:rsidR="00AC4675">
        <w:cr/>
      </w:r>
      <w:r w:rsidR="00AC4675">
        <w:cr/>
        <w:t>In this paper, we take the amplitude modulation. Thus, I think the rotor position information affects the amplitude of the carrier signal, not the phase. I think the given sentences are quite ambiguous.</w:t>
      </w:r>
      <w:r w:rsidR="00AC4675">
        <w:cr/>
      </w:r>
      <w:r w:rsidR="00AC4675">
        <w:cr/>
        <w:t xml:space="preserve">What I understand is below. </w:t>
      </w:r>
      <w:r w:rsidR="00AC4675">
        <w:cr/>
      </w:r>
      <w:r w:rsidR="00AC4675">
        <w:cr/>
        <w:t>If all hall sensors are located at the same temperature, their quiescent voltage and sensitivity would be the same each other, even though the temperature varies. Since it would only influence the gain k in (11), (12), the phase of sine and cosine will be still, which preserves the angular information.</w:t>
      </w:r>
      <w:r w:rsidR="00AC4675">
        <w:cr/>
      </w:r>
      <w:r w:rsidR="00AC4675">
        <w:cr/>
        <w:t>Am I right?</w:t>
      </w:r>
    </w:p>
  </w:comment>
  <w:comment w:id="945" w:author="DANIEL FERNANDEZ ALONSO" w:date="2022-09-06T23:47:00Z" w:initials="DFA">
    <w:p w14:paraId="4F9FC912" w14:textId="77777777" w:rsidR="008928FE" w:rsidRDefault="00BC64D4" w:rsidP="00371AA6">
      <w:pPr>
        <w:pStyle w:val="ab"/>
        <w:jc w:val="start"/>
      </w:pPr>
      <w:r>
        <w:rPr>
          <w:rStyle w:val="aa"/>
        </w:rPr>
        <w:annotationRef/>
      </w:r>
      <w:r w:rsidR="008928FE">
        <w:t>Correct, I write it again. Feel free to change it.</w:t>
      </w:r>
    </w:p>
  </w:comment>
  <w:comment w:id="985" w:author="백형민" w:date="2022-08-19T14:57:00Z" w:initials="백">
    <w:p w14:paraId="092FC122" w14:textId="606EAAE9" w:rsidR="001E387A" w:rsidRDefault="001E387A" w:rsidP="0093048A">
      <w:pPr>
        <w:jc w:val="start"/>
      </w:pPr>
      <w:r>
        <w:rPr>
          <w:rStyle w:val="aa"/>
        </w:rPr>
        <w:annotationRef/>
      </w:r>
      <w:r>
        <w:t xml:space="preserve">For Fig .12, I think that after the demodulation part, the output should be the input, sin and cosine, considering the meaning of demodulation. Seemingly, multiplication with exciting signal and following normalization process does not provide the desired output. I concluded that SRF_PLL also takes part in the demodulation process. If I am right, the figure should be revised. </w:t>
      </w:r>
    </w:p>
    <w:p w14:paraId="0810F019" w14:textId="77777777" w:rsidR="001E387A" w:rsidRDefault="001E387A" w:rsidP="0093048A">
      <w:pPr>
        <w:jc w:val="start"/>
      </w:pPr>
    </w:p>
    <w:p w14:paraId="2D303F5A" w14:textId="77777777" w:rsidR="001E387A" w:rsidRDefault="001E387A" w:rsidP="0093048A">
      <w:pPr>
        <w:jc w:val="start"/>
      </w:pPr>
      <w:r>
        <w:t>Also, if brief descriptions were added, it would be helpful.</w:t>
      </w:r>
    </w:p>
  </w:comment>
  <w:comment w:id="986" w:author="DANIEL FERNANDEZ ALONSO" w:date="2022-09-06T23:55:00Z" w:initials="DFA">
    <w:p w14:paraId="050FCF5E" w14:textId="77777777" w:rsidR="00AB032D" w:rsidRDefault="00AB032D" w:rsidP="00A21B69">
      <w:pPr>
        <w:pStyle w:val="ab"/>
        <w:jc w:val="start"/>
      </w:pPr>
      <w:r>
        <w:rPr>
          <w:rStyle w:val="aa"/>
        </w:rPr>
        <w:annotationRef/>
      </w:r>
      <w:r>
        <w:t>I dont get this point. We can have a short discussion on skype or teams.</w:t>
      </w:r>
    </w:p>
  </w:comment>
</w:comments>
</file>

<file path=word/commentsExtended.xml><?xml version="1.0" encoding="utf-8"?>
<w15:commentsEx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5:commentEx w15:paraId="797F33C7" w15:done="0"/>
  <w15:commentEx w15:paraId="1F518B45" w15:paraIdParent="797F33C7" w15:done="0"/>
  <w15:commentEx w15:paraId="4306B39F" w15:done="0"/>
  <w15:commentEx w15:paraId="3D6CAF7E" w15:paraIdParent="4306B39F" w15:done="0"/>
  <w15:commentEx w15:paraId="3AC429AB" w15:done="0"/>
  <w15:commentEx w15:paraId="78271462" w15:paraIdParent="3AC429AB" w15:done="0"/>
  <w15:commentEx w15:paraId="594FA350" w15:done="0"/>
  <w15:commentEx w15:paraId="4F9FC912" w15:paraIdParent="594FA350" w15:done="0"/>
  <w15:commentEx w15:paraId="2D303F5A" w15:done="0"/>
  <w15:commentEx w15:paraId="050FCF5E" w15:paraIdParent="2D303F5A" w15:done="0"/>
</w15:commentsEx>
</file>

<file path=word/commentsExtensible.xml><?xml version="1.0" encoding="utf-8"?>
<w16cex:commentsExtensibl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6cex:commentExtensible w16cex:durableId="26AA21F5" w16cex:dateUtc="2022-08-19T05:51:00Z"/>
  <w16cex:commentExtensible w16cex:durableId="26C25E2B" w16cex:dateUtc="2022-09-06T22:02:00Z"/>
  <w16cex:commentExtensible w16cex:durableId="26C257F5" w16cex:dateUtc="2022-09-06T21:36:00Z"/>
  <w16cex:commentExtensible w16cex:durableId="26E2EACF" w16cex:dateUtc="2022-10-01T07:35:00Z"/>
  <w16cex:commentExtensible w16cex:durableId="26C258DA" w16cex:dateUtc="2022-09-06T21:40:00Z"/>
  <w16cex:commentExtensible w16cex:durableId="26E434F6" w16cex:dateUtc="2022-10-02T07:04:00Z"/>
  <w16cex:commentExtensible w16cex:durableId="26AA1F47" w16cex:dateUtc="2022-08-19T05:40:00Z"/>
  <w16cex:commentExtensible w16cex:durableId="26C25AA0" w16cex:dateUtc="2022-09-06T21:47:00Z"/>
  <w16cex:commentExtensible w16cex:durableId="26AA234C" w16cex:dateUtc="2022-08-19T05:57:00Z"/>
  <w16cex:commentExtensible w16cex:durableId="26C25C55" w16cex:dateUtc="2022-09-06T21:55:00Z"/>
</w16cex:commentsExtensible>
</file>

<file path=word/commentsIds.xml><?xml version="1.0" encoding="utf-8"?>
<w16cid:commentsId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6cid:commentId w16cid:paraId="797F33C7" w16cid:durableId="26AA21F5"/>
  <w16cid:commentId w16cid:paraId="1F518B45" w16cid:durableId="26C25E2B"/>
  <w16cid:commentId w16cid:paraId="4306B39F" w16cid:durableId="26C257F5"/>
  <w16cid:commentId w16cid:paraId="3D6CAF7E" w16cid:durableId="26E2EACF"/>
  <w16cid:commentId w16cid:paraId="3AC429AB" w16cid:durableId="26C258DA"/>
  <w16cid:commentId w16cid:paraId="78271462" w16cid:durableId="26E434F6"/>
  <w16cid:commentId w16cid:paraId="594FA350" w16cid:durableId="26AA1F47"/>
  <w16cid:commentId w16cid:paraId="4F9FC912" w16cid:durableId="26C25AA0"/>
  <w16cid:commentId w16cid:paraId="2D303F5A" w16cid:durableId="26AA234C"/>
  <w16cid:commentId w16cid:paraId="050FCF5E" w16cid:durableId="26C25C55"/>
</w16cid:commentsIds>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7C7FEC2" w14:textId="77777777" w:rsidR="00AF7249" w:rsidRDefault="00AF7249" w:rsidP="001A3B3D">
      <w:r>
        <w:separator/>
      </w:r>
    </w:p>
  </w:endnote>
  <w:endnote w:type="continuationSeparator" w:id="0">
    <w:p w14:paraId="49100644" w14:textId="77777777" w:rsidR="00AF7249" w:rsidRDefault="00AF724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AFF" w:usb1="C000247B" w:usb2="00000009" w:usb3="00000000" w:csb0="000001FF" w:csb1="00000000"/>
  </w:font>
  <w:font w:name="Segoe UI">
    <w:panose1 w:val="020B0502040204020203"/>
    <w:charset w:characterSet="iso-8859-1"/>
    <w:family w:val="swiss"/>
    <w:pitch w:val="variable"/>
    <w:sig w:usb0="E4002EFF" w:usb1="C000E47F" w:usb2="00000009" w:usb3="00000000" w:csb0="000001FF" w:csb1="00000000"/>
  </w:font>
  <w:font w:name="맑은 고딕">
    <w:panose1 w:val="020B0503020000020004"/>
    <w:charset w:characterSet="ks_c-5601-1987"/>
    <w:family w:val="swiss"/>
    <w:pitch w:val="variable"/>
    <w:sig w:usb0="9000002F" w:usb1="29D77CFB" w:usb2="00000012" w:usb3="00000000" w:csb0="00080001" w:csb1="00000000"/>
  </w:font>
  <w:font w:name="TimesLTStd-Roman">
    <w:altName w:val="Times New Roman"/>
    <w:panose1 w:val="020B0604020202020204"/>
    <w:charset w:characterSet="iso-8859-1"/>
    <w:family w:val="auto"/>
    <w:pitch w:val="default"/>
    <w:sig w:usb0="00000003" w:usb1="00000000" w:usb2="00000000" w:usb3="00000000" w:csb0="00000001" w:csb1="00000000"/>
  </w:font>
  <w:font w:name="Cambria Math">
    <w:panose1 w:val="02040503050406030204"/>
    <w:charset w:characterSet="iso-8859-1"/>
    <w:family w:val="roman"/>
    <w:pitch w:val="variable"/>
    <w:sig w:usb0="E00002FF" w:usb1="420024FF" w:usb2="00000000" w:usb3="00000000" w:csb0="0000019F" w:csb1="00000000"/>
  </w:font>
  <w:font w:name="Times">
    <w:panose1 w:val="00000500000000020000"/>
    <w:charset w:characterSet="iso-8859-1"/>
    <w:family w:val="auto"/>
    <w:pitch w:val="variable"/>
    <w:sig w:usb0="E00002FF" w:usb1="5000205A" w:usb2="00000000" w:usb3="00000000" w:csb0="0000019F" w:csb1="00000000"/>
  </w:font>
  <w:font w:name="바탕">
    <w:altName w:val="Batang"/>
    <w:panose1 w:val="02030600000101010101"/>
    <w:charset w:characterSet="ks_c-5601-1987"/>
    <w:family w:val="roman"/>
    <w:pitch w:val="variable"/>
    <w:sig w:usb0="B00002AF" w:usb1="69D77CFB" w:usb2="00000030" w:usb3="00000000" w:csb0="0008009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1B0A42B" w14:textId="04B117A7" w:rsidR="00A62124" w:rsidRPr="006F6D3D" w:rsidRDefault="00A62124" w:rsidP="0056610F">
    <w:pPr>
      <w:pStyle w:val="a6"/>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0456328" w14:textId="77777777" w:rsidR="00AF7249" w:rsidRDefault="00AF7249" w:rsidP="001A3B3D">
      <w:r>
        <w:separator/>
      </w:r>
    </w:p>
  </w:footnote>
  <w:footnote w:type="continuationSeparator" w:id="0">
    <w:p w14:paraId="26F1EB16" w14:textId="77777777" w:rsidR="00AF7249" w:rsidRDefault="00AF724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A81E39"/>
    <w:multiLevelType w:val="hybridMultilevel"/>
    <w:tmpl w:val="3B0CC9F6"/>
    <w:lvl w:ilvl="0" w:tplc="04090013">
      <w:start w:val="1"/>
      <w:numFmt w:val="upperRoman"/>
      <w:lvlText w:val="%1."/>
      <w:lvlJc w:val="end"/>
      <w:pPr>
        <w:ind w:start="36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2" w15:restartNumberingAfterBreak="0">
    <w:nsid w:val="0D3A1ECF"/>
    <w:multiLevelType w:val="hybridMultilevel"/>
    <w:tmpl w:val="99642A06"/>
    <w:lvl w:ilvl="0" w:tplc="D0C47908">
      <w:start w:val="1"/>
      <w:numFmt w:val="decimal"/>
      <w:lvlText w:val="%1."/>
      <w:lvlJc w:val="start"/>
      <w:pPr>
        <w:ind w:start="36pt" w:hanging="18pt"/>
      </w:pPr>
      <w:rPr>
        <w:rFonts w:hint="default"/>
        <w:color w:val="000000" w:themeColor="text1"/>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1B7F0199"/>
    <w:multiLevelType w:val="hybridMultilevel"/>
    <w:tmpl w:val="D4BA8A92"/>
    <w:lvl w:ilvl="0" w:tplc="0C0A0015">
      <w:start w:val="1"/>
      <w:numFmt w:val="upperLetter"/>
      <w:lvlText w:val="%1."/>
      <w:lvlJc w:val="start"/>
      <w:pPr>
        <w:ind w:start="36pt" w:hanging="18pt"/>
      </w:pPr>
      <w:rPr>
        <w:rFonts w:hint="default"/>
      </w:r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80E32E1"/>
    <w:multiLevelType w:val="hybridMultilevel"/>
    <w:tmpl w:val="4C9088E6"/>
    <w:lvl w:ilvl="0" w:tplc="04090001">
      <w:start w:val="1"/>
      <w:numFmt w:val="bullet"/>
      <w:lvlText w:val=""/>
      <w:lvlJc w:val="start"/>
      <w:pPr>
        <w:ind w:start="56.45pt" w:hanging="18pt"/>
      </w:pPr>
      <w:rPr>
        <w:rFonts w:ascii="Symbol" w:hAnsi="Symbol" w:hint="default"/>
      </w:rPr>
    </w:lvl>
    <w:lvl w:ilvl="1" w:tplc="04090003" w:tentative="1">
      <w:start w:val="1"/>
      <w:numFmt w:val="bullet"/>
      <w:lvlText w:val="o"/>
      <w:lvlJc w:val="start"/>
      <w:pPr>
        <w:ind w:start="92.45pt" w:hanging="18pt"/>
      </w:pPr>
      <w:rPr>
        <w:rFonts w:ascii="Courier New" w:hAnsi="Courier New" w:cs="Courier New" w:hint="default"/>
      </w:rPr>
    </w:lvl>
    <w:lvl w:ilvl="2" w:tplc="04090005" w:tentative="1">
      <w:start w:val="1"/>
      <w:numFmt w:val="bullet"/>
      <w:lvlText w:val=""/>
      <w:lvlJc w:val="start"/>
      <w:pPr>
        <w:ind w:start="128.45pt" w:hanging="18pt"/>
      </w:pPr>
      <w:rPr>
        <w:rFonts w:ascii="Wingdings" w:hAnsi="Wingdings" w:hint="default"/>
      </w:rPr>
    </w:lvl>
    <w:lvl w:ilvl="3" w:tplc="04090001" w:tentative="1">
      <w:start w:val="1"/>
      <w:numFmt w:val="bullet"/>
      <w:lvlText w:val=""/>
      <w:lvlJc w:val="start"/>
      <w:pPr>
        <w:ind w:start="164.45pt" w:hanging="18pt"/>
      </w:pPr>
      <w:rPr>
        <w:rFonts w:ascii="Symbol" w:hAnsi="Symbol" w:hint="default"/>
      </w:rPr>
    </w:lvl>
    <w:lvl w:ilvl="4" w:tplc="04090003" w:tentative="1">
      <w:start w:val="1"/>
      <w:numFmt w:val="bullet"/>
      <w:lvlText w:val="o"/>
      <w:lvlJc w:val="start"/>
      <w:pPr>
        <w:ind w:start="200.45pt" w:hanging="18pt"/>
      </w:pPr>
      <w:rPr>
        <w:rFonts w:ascii="Courier New" w:hAnsi="Courier New" w:cs="Courier New" w:hint="default"/>
      </w:rPr>
    </w:lvl>
    <w:lvl w:ilvl="5" w:tplc="04090005" w:tentative="1">
      <w:start w:val="1"/>
      <w:numFmt w:val="bullet"/>
      <w:lvlText w:val=""/>
      <w:lvlJc w:val="start"/>
      <w:pPr>
        <w:ind w:start="236.45pt" w:hanging="18pt"/>
      </w:pPr>
      <w:rPr>
        <w:rFonts w:ascii="Wingdings" w:hAnsi="Wingdings" w:hint="default"/>
      </w:rPr>
    </w:lvl>
    <w:lvl w:ilvl="6" w:tplc="04090001" w:tentative="1">
      <w:start w:val="1"/>
      <w:numFmt w:val="bullet"/>
      <w:lvlText w:val=""/>
      <w:lvlJc w:val="start"/>
      <w:pPr>
        <w:ind w:start="272.45pt" w:hanging="18pt"/>
      </w:pPr>
      <w:rPr>
        <w:rFonts w:ascii="Symbol" w:hAnsi="Symbol" w:hint="default"/>
      </w:rPr>
    </w:lvl>
    <w:lvl w:ilvl="7" w:tplc="04090003" w:tentative="1">
      <w:start w:val="1"/>
      <w:numFmt w:val="bullet"/>
      <w:lvlText w:val="o"/>
      <w:lvlJc w:val="start"/>
      <w:pPr>
        <w:ind w:start="308.45pt" w:hanging="18pt"/>
      </w:pPr>
      <w:rPr>
        <w:rFonts w:ascii="Courier New" w:hAnsi="Courier New" w:cs="Courier New" w:hint="default"/>
      </w:rPr>
    </w:lvl>
    <w:lvl w:ilvl="8" w:tplc="04090005" w:tentative="1">
      <w:start w:val="1"/>
      <w:numFmt w:val="bullet"/>
      <w:lvlText w:val=""/>
      <w:lvlJc w:val="start"/>
      <w:pPr>
        <w:ind w:start="344.45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3A877D64"/>
    <w:multiLevelType w:val="singleLevel"/>
    <w:tmpl w:val="37E4B88C"/>
    <w:lvl w:ilvl="0">
      <w:start w:val="1"/>
      <w:numFmt w:val="decimal"/>
      <w:pStyle w:val="References"/>
      <w:lvlText w:val="[%1]"/>
      <w:lvlJc w:val="start"/>
      <w:pPr>
        <w:tabs>
          <w:tab w:val="num" w:pos="58.50pt"/>
        </w:tabs>
        <w:ind w:start="58.50pt" w:hanging="18pt"/>
      </w:pPr>
      <w:rPr>
        <w:i w:val="0"/>
      </w:rPr>
    </w:lvl>
  </w:abstractNum>
  <w:abstractNum w:abstractNumId="21"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49DC41DE"/>
    <w:multiLevelType w:val="hybridMultilevel"/>
    <w:tmpl w:val="601C8200"/>
    <w:lvl w:ilvl="0" w:tplc="9210EC52">
      <w:start w:val="1"/>
      <w:numFmt w:val="upperRoman"/>
      <w:pStyle w:val="a"/>
      <w:lvlText w:val="%1."/>
      <w:lvlJc w:val="end"/>
      <w:pPr>
        <w:ind w:start="230.65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24" w15:restartNumberingAfterBreak="0">
    <w:nsid w:val="52CA544A"/>
    <w:multiLevelType w:val="singleLevel"/>
    <w:tmpl w:val="AED6D67E"/>
    <w:lvl w:ilvl="0">
      <w:start w:val="1"/>
      <w:numFmt w:val="decimal"/>
      <w:pStyle w:val="references0"/>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534421831">
    <w:abstractNumId w:val="17"/>
  </w:num>
  <w:num w:numId="2" w16cid:durableId="2139299299">
    <w:abstractNumId w:val="25"/>
  </w:num>
  <w:num w:numId="3" w16cid:durableId="1117220565">
    <w:abstractNumId w:val="16"/>
  </w:num>
  <w:num w:numId="4" w16cid:durableId="866720547">
    <w:abstractNumId w:val="21"/>
  </w:num>
  <w:num w:numId="5" w16cid:durableId="480394406">
    <w:abstractNumId w:val="21"/>
  </w:num>
  <w:num w:numId="6" w16cid:durableId="1563447187">
    <w:abstractNumId w:val="21"/>
  </w:num>
  <w:num w:numId="7" w16cid:durableId="366637671">
    <w:abstractNumId w:val="21"/>
  </w:num>
  <w:num w:numId="8" w16cid:durableId="1861317997">
    <w:abstractNumId w:val="24"/>
  </w:num>
  <w:num w:numId="9" w16cid:durableId="860045603">
    <w:abstractNumId w:val="26"/>
  </w:num>
  <w:num w:numId="10" w16cid:durableId="1942569891">
    <w:abstractNumId w:val="19"/>
  </w:num>
  <w:num w:numId="11" w16cid:durableId="1613828382">
    <w:abstractNumId w:val="15"/>
  </w:num>
  <w:num w:numId="12" w16cid:durableId="661542836">
    <w:abstractNumId w:val="14"/>
  </w:num>
  <w:num w:numId="13" w16cid:durableId="795416619">
    <w:abstractNumId w:val="0"/>
  </w:num>
  <w:num w:numId="14" w16cid:durableId="2132089498">
    <w:abstractNumId w:val="10"/>
  </w:num>
  <w:num w:numId="15" w16cid:durableId="991759119">
    <w:abstractNumId w:val="8"/>
  </w:num>
  <w:num w:numId="16" w16cid:durableId="1305232988">
    <w:abstractNumId w:val="7"/>
  </w:num>
  <w:num w:numId="17" w16cid:durableId="189148417">
    <w:abstractNumId w:val="6"/>
  </w:num>
  <w:num w:numId="18" w16cid:durableId="299499820">
    <w:abstractNumId w:val="5"/>
  </w:num>
  <w:num w:numId="19" w16cid:durableId="330958881">
    <w:abstractNumId w:val="9"/>
  </w:num>
  <w:num w:numId="20" w16cid:durableId="2080904323">
    <w:abstractNumId w:val="4"/>
  </w:num>
  <w:num w:numId="21" w16cid:durableId="2146118921">
    <w:abstractNumId w:val="3"/>
  </w:num>
  <w:num w:numId="22" w16cid:durableId="2014796821">
    <w:abstractNumId w:val="2"/>
  </w:num>
  <w:num w:numId="23" w16cid:durableId="578053534">
    <w:abstractNumId w:val="1"/>
  </w:num>
  <w:num w:numId="24" w16cid:durableId="1747340640">
    <w:abstractNumId w:val="22"/>
  </w:num>
  <w:num w:numId="25" w16cid:durableId="630398949">
    <w:abstractNumId w:val="11"/>
  </w:num>
  <w:num w:numId="26" w16cid:durableId="118375851">
    <w:abstractNumId w:val="23"/>
  </w:num>
  <w:num w:numId="27" w16cid:durableId="1981107787">
    <w:abstractNumId w:val="13"/>
  </w:num>
  <w:num w:numId="28" w16cid:durableId="346517764">
    <w:abstractNumId w:val="23"/>
  </w:num>
  <w:num w:numId="29" w16cid:durableId="412632721">
    <w:abstractNumId w:val="23"/>
  </w:num>
  <w:num w:numId="30" w16cid:durableId="1372265163">
    <w:abstractNumId w:val="23"/>
  </w:num>
  <w:num w:numId="31" w16cid:durableId="1062944864">
    <w:abstractNumId w:val="20"/>
  </w:num>
  <w:num w:numId="32" w16cid:durableId="1582567826">
    <w:abstractNumId w:val="18"/>
  </w:num>
  <w:num w:numId="33" w16cid:durableId="325982592">
    <w:abstractNumId w:val="12"/>
  </w:num>
</w:numbering>
</file>

<file path=word/people.xml><?xml version="1.0" encoding="utf-8"?>
<w15:peopl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5:person w15:author="백형민">
    <w15:presenceInfo w15:providerId="AD" w15:userId="S::qorgud1209@o365.yonsei.ac.kr::18ef10b6-d3c2-4674-a340-7d38ba7b2bfd"/>
  </w15:person>
  <w15:person w15:author="DANIEL FERNANDEZ ALONSO">
    <w15:presenceInfo w15:providerId="AD" w15:userId="S::fernandezalodaniel@uniovi.es::9af76bec-1cb6-48e7-893f-179cebe57e88"/>
  </w15:person>
</w15:people>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SystemFonts/>
  <w:bordersDoNotSurroundHeader/>
  <w:bordersDoNotSurroundFooter/>
  <w:proofState w:spelling="clean" w:grammar="clean"/>
  <w:trackRevisions/>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0MTK2NDYwMLQ0t7BU0lEKTi0uzszPAykwrQUAajlasSwAAAA="/>
  </w:docVars>
  <w:rsids>
    <w:rsidRoot w:val="009303D9"/>
    <w:rsid w:val="00003886"/>
    <w:rsid w:val="000062C0"/>
    <w:rsid w:val="000074EF"/>
    <w:rsid w:val="0000772C"/>
    <w:rsid w:val="00011746"/>
    <w:rsid w:val="00011A82"/>
    <w:rsid w:val="00011D9D"/>
    <w:rsid w:val="00011FF6"/>
    <w:rsid w:val="00013C5A"/>
    <w:rsid w:val="00015A7D"/>
    <w:rsid w:val="00016FF2"/>
    <w:rsid w:val="0002090F"/>
    <w:rsid w:val="0002237D"/>
    <w:rsid w:val="00024DD8"/>
    <w:rsid w:val="00025283"/>
    <w:rsid w:val="00027DD6"/>
    <w:rsid w:val="000314E7"/>
    <w:rsid w:val="00031E08"/>
    <w:rsid w:val="00031F3D"/>
    <w:rsid w:val="0003438E"/>
    <w:rsid w:val="00034D25"/>
    <w:rsid w:val="00035315"/>
    <w:rsid w:val="000361A3"/>
    <w:rsid w:val="0004069D"/>
    <w:rsid w:val="00046690"/>
    <w:rsid w:val="0004781E"/>
    <w:rsid w:val="00050ACF"/>
    <w:rsid w:val="00051654"/>
    <w:rsid w:val="000519D1"/>
    <w:rsid w:val="000527A8"/>
    <w:rsid w:val="000527DD"/>
    <w:rsid w:val="00052B35"/>
    <w:rsid w:val="00052F65"/>
    <w:rsid w:val="000536BB"/>
    <w:rsid w:val="00060FDD"/>
    <w:rsid w:val="000661F0"/>
    <w:rsid w:val="0006631E"/>
    <w:rsid w:val="0006662F"/>
    <w:rsid w:val="00066B26"/>
    <w:rsid w:val="00081C0D"/>
    <w:rsid w:val="00082B6C"/>
    <w:rsid w:val="00085521"/>
    <w:rsid w:val="0008758A"/>
    <w:rsid w:val="00093840"/>
    <w:rsid w:val="00094094"/>
    <w:rsid w:val="000A04B6"/>
    <w:rsid w:val="000A2B10"/>
    <w:rsid w:val="000A4843"/>
    <w:rsid w:val="000A49EC"/>
    <w:rsid w:val="000A508B"/>
    <w:rsid w:val="000A58D7"/>
    <w:rsid w:val="000B0DF8"/>
    <w:rsid w:val="000B19A9"/>
    <w:rsid w:val="000B4C8F"/>
    <w:rsid w:val="000B7284"/>
    <w:rsid w:val="000B7436"/>
    <w:rsid w:val="000B74A0"/>
    <w:rsid w:val="000C1E68"/>
    <w:rsid w:val="000C3DDB"/>
    <w:rsid w:val="000C6650"/>
    <w:rsid w:val="000C7E29"/>
    <w:rsid w:val="000D0D54"/>
    <w:rsid w:val="000D277E"/>
    <w:rsid w:val="000D32F4"/>
    <w:rsid w:val="000D392B"/>
    <w:rsid w:val="000D3D95"/>
    <w:rsid w:val="000E00C4"/>
    <w:rsid w:val="000E1DE1"/>
    <w:rsid w:val="000E310C"/>
    <w:rsid w:val="000E6521"/>
    <w:rsid w:val="000F19F9"/>
    <w:rsid w:val="000F27D1"/>
    <w:rsid w:val="000F3907"/>
    <w:rsid w:val="000F5D00"/>
    <w:rsid w:val="00100698"/>
    <w:rsid w:val="00101AF2"/>
    <w:rsid w:val="00102072"/>
    <w:rsid w:val="00103401"/>
    <w:rsid w:val="00104436"/>
    <w:rsid w:val="00106FE7"/>
    <w:rsid w:val="00112624"/>
    <w:rsid w:val="001153FC"/>
    <w:rsid w:val="00115A3E"/>
    <w:rsid w:val="00116F2F"/>
    <w:rsid w:val="0012250E"/>
    <w:rsid w:val="0012500B"/>
    <w:rsid w:val="0012638D"/>
    <w:rsid w:val="00126DEE"/>
    <w:rsid w:val="00131501"/>
    <w:rsid w:val="0013191D"/>
    <w:rsid w:val="00132BA2"/>
    <w:rsid w:val="00133107"/>
    <w:rsid w:val="00135F43"/>
    <w:rsid w:val="001360B0"/>
    <w:rsid w:val="001361C4"/>
    <w:rsid w:val="00140256"/>
    <w:rsid w:val="00140AD6"/>
    <w:rsid w:val="00141EAD"/>
    <w:rsid w:val="00142B1D"/>
    <w:rsid w:val="00143F59"/>
    <w:rsid w:val="00151B03"/>
    <w:rsid w:val="0015301B"/>
    <w:rsid w:val="00153EB9"/>
    <w:rsid w:val="001547D3"/>
    <w:rsid w:val="001571FD"/>
    <w:rsid w:val="0015767B"/>
    <w:rsid w:val="00157A7C"/>
    <w:rsid w:val="001603A9"/>
    <w:rsid w:val="001609BF"/>
    <w:rsid w:val="00161138"/>
    <w:rsid w:val="00161511"/>
    <w:rsid w:val="00163BF8"/>
    <w:rsid w:val="00165FAC"/>
    <w:rsid w:val="001704D7"/>
    <w:rsid w:val="0017066D"/>
    <w:rsid w:val="00172F10"/>
    <w:rsid w:val="001740FB"/>
    <w:rsid w:val="001765FE"/>
    <w:rsid w:val="00180BE7"/>
    <w:rsid w:val="001823CC"/>
    <w:rsid w:val="00186BF8"/>
    <w:rsid w:val="001878AE"/>
    <w:rsid w:val="00191F03"/>
    <w:rsid w:val="00193FC4"/>
    <w:rsid w:val="001944F2"/>
    <w:rsid w:val="00194F04"/>
    <w:rsid w:val="00195922"/>
    <w:rsid w:val="0019622E"/>
    <w:rsid w:val="00197612"/>
    <w:rsid w:val="001A2EFD"/>
    <w:rsid w:val="001A31E8"/>
    <w:rsid w:val="001A3B3D"/>
    <w:rsid w:val="001A3CAD"/>
    <w:rsid w:val="001A62CD"/>
    <w:rsid w:val="001B1857"/>
    <w:rsid w:val="001B6237"/>
    <w:rsid w:val="001B67DC"/>
    <w:rsid w:val="001C188C"/>
    <w:rsid w:val="001C1B40"/>
    <w:rsid w:val="001C1BD3"/>
    <w:rsid w:val="001C2953"/>
    <w:rsid w:val="001C3987"/>
    <w:rsid w:val="001C6F3F"/>
    <w:rsid w:val="001D445F"/>
    <w:rsid w:val="001D4C3C"/>
    <w:rsid w:val="001D54AC"/>
    <w:rsid w:val="001D6E65"/>
    <w:rsid w:val="001E387A"/>
    <w:rsid w:val="001E4B38"/>
    <w:rsid w:val="001E5AC7"/>
    <w:rsid w:val="001E6BDC"/>
    <w:rsid w:val="001F18E2"/>
    <w:rsid w:val="001F254F"/>
    <w:rsid w:val="001F320C"/>
    <w:rsid w:val="001F47AA"/>
    <w:rsid w:val="001F5FDE"/>
    <w:rsid w:val="00202B91"/>
    <w:rsid w:val="002103E8"/>
    <w:rsid w:val="00213569"/>
    <w:rsid w:val="00215487"/>
    <w:rsid w:val="00216709"/>
    <w:rsid w:val="00216F66"/>
    <w:rsid w:val="0022379D"/>
    <w:rsid w:val="00224F52"/>
    <w:rsid w:val="002254A9"/>
    <w:rsid w:val="00233D97"/>
    <w:rsid w:val="002347A2"/>
    <w:rsid w:val="0023519F"/>
    <w:rsid w:val="002369AA"/>
    <w:rsid w:val="002417ED"/>
    <w:rsid w:val="00244076"/>
    <w:rsid w:val="00246181"/>
    <w:rsid w:val="002477B4"/>
    <w:rsid w:val="0024782A"/>
    <w:rsid w:val="00250755"/>
    <w:rsid w:val="00252C45"/>
    <w:rsid w:val="002567FC"/>
    <w:rsid w:val="0025726F"/>
    <w:rsid w:val="00257C43"/>
    <w:rsid w:val="002627F7"/>
    <w:rsid w:val="00264934"/>
    <w:rsid w:val="00266A56"/>
    <w:rsid w:val="0027013B"/>
    <w:rsid w:val="0027029B"/>
    <w:rsid w:val="00274C75"/>
    <w:rsid w:val="00276060"/>
    <w:rsid w:val="00276ED7"/>
    <w:rsid w:val="002835D6"/>
    <w:rsid w:val="00284FB4"/>
    <w:rsid w:val="002850E3"/>
    <w:rsid w:val="0028631C"/>
    <w:rsid w:val="00286AB1"/>
    <w:rsid w:val="002904D4"/>
    <w:rsid w:val="002906A4"/>
    <w:rsid w:val="00294033"/>
    <w:rsid w:val="00294BFE"/>
    <w:rsid w:val="002959A2"/>
    <w:rsid w:val="002A03CD"/>
    <w:rsid w:val="002A052F"/>
    <w:rsid w:val="002A1CA1"/>
    <w:rsid w:val="002A3948"/>
    <w:rsid w:val="002A42E3"/>
    <w:rsid w:val="002A4B54"/>
    <w:rsid w:val="002A7031"/>
    <w:rsid w:val="002A7E9F"/>
    <w:rsid w:val="002B6E15"/>
    <w:rsid w:val="002C03FE"/>
    <w:rsid w:val="002C0C4D"/>
    <w:rsid w:val="002C161F"/>
    <w:rsid w:val="002D3D7E"/>
    <w:rsid w:val="002D5377"/>
    <w:rsid w:val="002D54D8"/>
    <w:rsid w:val="002D5510"/>
    <w:rsid w:val="002D7C2D"/>
    <w:rsid w:val="002E01AC"/>
    <w:rsid w:val="002E4FBA"/>
    <w:rsid w:val="002E57BC"/>
    <w:rsid w:val="002E57DD"/>
    <w:rsid w:val="002E7B66"/>
    <w:rsid w:val="002F1096"/>
    <w:rsid w:val="002F20BC"/>
    <w:rsid w:val="002F3C0B"/>
    <w:rsid w:val="002F5444"/>
    <w:rsid w:val="002F562B"/>
    <w:rsid w:val="002F7285"/>
    <w:rsid w:val="003008B3"/>
    <w:rsid w:val="00301E9F"/>
    <w:rsid w:val="00304421"/>
    <w:rsid w:val="003132EF"/>
    <w:rsid w:val="00317678"/>
    <w:rsid w:val="003209AB"/>
    <w:rsid w:val="00323D51"/>
    <w:rsid w:val="0032740A"/>
    <w:rsid w:val="003317AA"/>
    <w:rsid w:val="003348D6"/>
    <w:rsid w:val="00335C0D"/>
    <w:rsid w:val="0033708D"/>
    <w:rsid w:val="003414B6"/>
    <w:rsid w:val="00341CC8"/>
    <w:rsid w:val="003428E0"/>
    <w:rsid w:val="00342DBB"/>
    <w:rsid w:val="00343BF8"/>
    <w:rsid w:val="003445F3"/>
    <w:rsid w:val="00344D6A"/>
    <w:rsid w:val="00344DA6"/>
    <w:rsid w:val="00345057"/>
    <w:rsid w:val="003451ED"/>
    <w:rsid w:val="0034523B"/>
    <w:rsid w:val="00351D11"/>
    <w:rsid w:val="00353AA3"/>
    <w:rsid w:val="003543B8"/>
    <w:rsid w:val="00354FCF"/>
    <w:rsid w:val="00361E7A"/>
    <w:rsid w:val="003629A6"/>
    <w:rsid w:val="00363C08"/>
    <w:rsid w:val="00366223"/>
    <w:rsid w:val="0036641A"/>
    <w:rsid w:val="00366F40"/>
    <w:rsid w:val="00375656"/>
    <w:rsid w:val="00375831"/>
    <w:rsid w:val="00375E99"/>
    <w:rsid w:val="00376964"/>
    <w:rsid w:val="00382F8D"/>
    <w:rsid w:val="00383FAC"/>
    <w:rsid w:val="00387179"/>
    <w:rsid w:val="00392B20"/>
    <w:rsid w:val="003970FE"/>
    <w:rsid w:val="003973B3"/>
    <w:rsid w:val="003A19E2"/>
    <w:rsid w:val="003A2475"/>
    <w:rsid w:val="003A60F1"/>
    <w:rsid w:val="003A6C2A"/>
    <w:rsid w:val="003A7285"/>
    <w:rsid w:val="003A76F7"/>
    <w:rsid w:val="003B0D7A"/>
    <w:rsid w:val="003B11B1"/>
    <w:rsid w:val="003B18F7"/>
    <w:rsid w:val="003B2B40"/>
    <w:rsid w:val="003B3EFC"/>
    <w:rsid w:val="003B4456"/>
    <w:rsid w:val="003B4E04"/>
    <w:rsid w:val="003B4EB9"/>
    <w:rsid w:val="003B5AD1"/>
    <w:rsid w:val="003C0428"/>
    <w:rsid w:val="003C0C82"/>
    <w:rsid w:val="003C26C1"/>
    <w:rsid w:val="003C55B0"/>
    <w:rsid w:val="003C5E12"/>
    <w:rsid w:val="003C7669"/>
    <w:rsid w:val="003D10AD"/>
    <w:rsid w:val="003D2721"/>
    <w:rsid w:val="003D2DEC"/>
    <w:rsid w:val="003D4DB4"/>
    <w:rsid w:val="003D7053"/>
    <w:rsid w:val="003D72C7"/>
    <w:rsid w:val="003E1D84"/>
    <w:rsid w:val="003E2F7D"/>
    <w:rsid w:val="003E3806"/>
    <w:rsid w:val="003F031E"/>
    <w:rsid w:val="003F059F"/>
    <w:rsid w:val="003F1262"/>
    <w:rsid w:val="003F5A08"/>
    <w:rsid w:val="004010CA"/>
    <w:rsid w:val="00402742"/>
    <w:rsid w:val="00403884"/>
    <w:rsid w:val="00403BB7"/>
    <w:rsid w:val="00403DFC"/>
    <w:rsid w:val="004045CD"/>
    <w:rsid w:val="00405424"/>
    <w:rsid w:val="00406917"/>
    <w:rsid w:val="00406B01"/>
    <w:rsid w:val="004070C7"/>
    <w:rsid w:val="00407536"/>
    <w:rsid w:val="00412131"/>
    <w:rsid w:val="004143A4"/>
    <w:rsid w:val="00415C3B"/>
    <w:rsid w:val="00415EE9"/>
    <w:rsid w:val="00416377"/>
    <w:rsid w:val="00416805"/>
    <w:rsid w:val="00416E22"/>
    <w:rsid w:val="004175C6"/>
    <w:rsid w:val="00420606"/>
    <w:rsid w:val="00420716"/>
    <w:rsid w:val="00422EE6"/>
    <w:rsid w:val="00425BB3"/>
    <w:rsid w:val="004325FB"/>
    <w:rsid w:val="00432972"/>
    <w:rsid w:val="00432F63"/>
    <w:rsid w:val="004432BA"/>
    <w:rsid w:val="0044407E"/>
    <w:rsid w:val="00445C65"/>
    <w:rsid w:val="00447BB9"/>
    <w:rsid w:val="00451134"/>
    <w:rsid w:val="004517F6"/>
    <w:rsid w:val="00453D90"/>
    <w:rsid w:val="00456354"/>
    <w:rsid w:val="004573C6"/>
    <w:rsid w:val="0045768B"/>
    <w:rsid w:val="00457EC4"/>
    <w:rsid w:val="0046031D"/>
    <w:rsid w:val="00460EE1"/>
    <w:rsid w:val="00462DD3"/>
    <w:rsid w:val="004634AD"/>
    <w:rsid w:val="00470BD9"/>
    <w:rsid w:val="00473278"/>
    <w:rsid w:val="00473AC9"/>
    <w:rsid w:val="0047520D"/>
    <w:rsid w:val="0047597F"/>
    <w:rsid w:val="00482177"/>
    <w:rsid w:val="00483F91"/>
    <w:rsid w:val="00484887"/>
    <w:rsid w:val="00486FC1"/>
    <w:rsid w:val="0048797B"/>
    <w:rsid w:val="004920E0"/>
    <w:rsid w:val="00494A20"/>
    <w:rsid w:val="00496E7D"/>
    <w:rsid w:val="004A3C2D"/>
    <w:rsid w:val="004A79F2"/>
    <w:rsid w:val="004B2F79"/>
    <w:rsid w:val="004B31CB"/>
    <w:rsid w:val="004B4907"/>
    <w:rsid w:val="004B4D92"/>
    <w:rsid w:val="004B6656"/>
    <w:rsid w:val="004B775D"/>
    <w:rsid w:val="004C22FB"/>
    <w:rsid w:val="004C6078"/>
    <w:rsid w:val="004C6897"/>
    <w:rsid w:val="004C7ECD"/>
    <w:rsid w:val="004D0832"/>
    <w:rsid w:val="004D2B46"/>
    <w:rsid w:val="004D61E5"/>
    <w:rsid w:val="004D72B5"/>
    <w:rsid w:val="004D7C36"/>
    <w:rsid w:val="004E1B4A"/>
    <w:rsid w:val="004E275F"/>
    <w:rsid w:val="004E3BB5"/>
    <w:rsid w:val="004E5EFB"/>
    <w:rsid w:val="004E7348"/>
    <w:rsid w:val="004E76A4"/>
    <w:rsid w:val="004F0A2C"/>
    <w:rsid w:val="004F42DE"/>
    <w:rsid w:val="004F703B"/>
    <w:rsid w:val="00503A3E"/>
    <w:rsid w:val="00503AC3"/>
    <w:rsid w:val="005064C6"/>
    <w:rsid w:val="0051308C"/>
    <w:rsid w:val="00513175"/>
    <w:rsid w:val="005140D6"/>
    <w:rsid w:val="0051518B"/>
    <w:rsid w:val="00516AF9"/>
    <w:rsid w:val="005235E8"/>
    <w:rsid w:val="00530D69"/>
    <w:rsid w:val="00531F77"/>
    <w:rsid w:val="00532294"/>
    <w:rsid w:val="005332A6"/>
    <w:rsid w:val="00536616"/>
    <w:rsid w:val="00541384"/>
    <w:rsid w:val="00541EF9"/>
    <w:rsid w:val="00542655"/>
    <w:rsid w:val="00542991"/>
    <w:rsid w:val="005432AE"/>
    <w:rsid w:val="005441C4"/>
    <w:rsid w:val="005450EA"/>
    <w:rsid w:val="00545CE9"/>
    <w:rsid w:val="00547902"/>
    <w:rsid w:val="00551B7F"/>
    <w:rsid w:val="00553197"/>
    <w:rsid w:val="00554A16"/>
    <w:rsid w:val="00554BE3"/>
    <w:rsid w:val="00557C8F"/>
    <w:rsid w:val="00561550"/>
    <w:rsid w:val="00562E85"/>
    <w:rsid w:val="00563457"/>
    <w:rsid w:val="0056610F"/>
    <w:rsid w:val="00566517"/>
    <w:rsid w:val="00567F48"/>
    <w:rsid w:val="00570C46"/>
    <w:rsid w:val="00571C69"/>
    <w:rsid w:val="005725F5"/>
    <w:rsid w:val="005734E1"/>
    <w:rsid w:val="00573D2B"/>
    <w:rsid w:val="00575BCA"/>
    <w:rsid w:val="00576AB7"/>
    <w:rsid w:val="00577898"/>
    <w:rsid w:val="0058076A"/>
    <w:rsid w:val="00580B26"/>
    <w:rsid w:val="005823C7"/>
    <w:rsid w:val="00584161"/>
    <w:rsid w:val="00584E63"/>
    <w:rsid w:val="00585CAD"/>
    <w:rsid w:val="00585CBE"/>
    <w:rsid w:val="00586A73"/>
    <w:rsid w:val="0058704E"/>
    <w:rsid w:val="00587067"/>
    <w:rsid w:val="00591EC0"/>
    <w:rsid w:val="00592057"/>
    <w:rsid w:val="00592A32"/>
    <w:rsid w:val="00593B32"/>
    <w:rsid w:val="00594C4D"/>
    <w:rsid w:val="00595740"/>
    <w:rsid w:val="005A0DC0"/>
    <w:rsid w:val="005A0E20"/>
    <w:rsid w:val="005A10B4"/>
    <w:rsid w:val="005A2368"/>
    <w:rsid w:val="005A2B21"/>
    <w:rsid w:val="005A667A"/>
    <w:rsid w:val="005A6C46"/>
    <w:rsid w:val="005A6E9C"/>
    <w:rsid w:val="005A7B70"/>
    <w:rsid w:val="005B0344"/>
    <w:rsid w:val="005B1A95"/>
    <w:rsid w:val="005B1AF6"/>
    <w:rsid w:val="005B36AA"/>
    <w:rsid w:val="005B4BBA"/>
    <w:rsid w:val="005B520E"/>
    <w:rsid w:val="005B7228"/>
    <w:rsid w:val="005B7C82"/>
    <w:rsid w:val="005C0F04"/>
    <w:rsid w:val="005C57D0"/>
    <w:rsid w:val="005C6C74"/>
    <w:rsid w:val="005C74EA"/>
    <w:rsid w:val="005D061F"/>
    <w:rsid w:val="005D088A"/>
    <w:rsid w:val="005D1E83"/>
    <w:rsid w:val="005D2540"/>
    <w:rsid w:val="005D3D80"/>
    <w:rsid w:val="005D4DFE"/>
    <w:rsid w:val="005D73DB"/>
    <w:rsid w:val="005E053A"/>
    <w:rsid w:val="005E2800"/>
    <w:rsid w:val="005E3E9F"/>
    <w:rsid w:val="005E4A31"/>
    <w:rsid w:val="005E58DF"/>
    <w:rsid w:val="005E5A40"/>
    <w:rsid w:val="005E750B"/>
    <w:rsid w:val="005E7B90"/>
    <w:rsid w:val="005F05F4"/>
    <w:rsid w:val="005F1139"/>
    <w:rsid w:val="005F136F"/>
    <w:rsid w:val="005F30F3"/>
    <w:rsid w:val="005F4153"/>
    <w:rsid w:val="005F6793"/>
    <w:rsid w:val="005F7DE3"/>
    <w:rsid w:val="00600AEA"/>
    <w:rsid w:val="0060133A"/>
    <w:rsid w:val="00605825"/>
    <w:rsid w:val="0060759A"/>
    <w:rsid w:val="0061081A"/>
    <w:rsid w:val="00612D37"/>
    <w:rsid w:val="006147F9"/>
    <w:rsid w:val="00616283"/>
    <w:rsid w:val="006243F4"/>
    <w:rsid w:val="00625586"/>
    <w:rsid w:val="0062778F"/>
    <w:rsid w:val="00631D00"/>
    <w:rsid w:val="0063241C"/>
    <w:rsid w:val="0063442B"/>
    <w:rsid w:val="00634602"/>
    <w:rsid w:val="00635E69"/>
    <w:rsid w:val="006377B1"/>
    <w:rsid w:val="00640181"/>
    <w:rsid w:val="006432B8"/>
    <w:rsid w:val="00643578"/>
    <w:rsid w:val="00644638"/>
    <w:rsid w:val="00645466"/>
    <w:rsid w:val="00645CF9"/>
    <w:rsid w:val="00645D22"/>
    <w:rsid w:val="00647506"/>
    <w:rsid w:val="0064773D"/>
    <w:rsid w:val="00651A08"/>
    <w:rsid w:val="00653A93"/>
    <w:rsid w:val="00654204"/>
    <w:rsid w:val="00660399"/>
    <w:rsid w:val="00660A9C"/>
    <w:rsid w:val="00662FB4"/>
    <w:rsid w:val="00663B65"/>
    <w:rsid w:val="00664963"/>
    <w:rsid w:val="00667B38"/>
    <w:rsid w:val="00670031"/>
    <w:rsid w:val="00670434"/>
    <w:rsid w:val="00670C44"/>
    <w:rsid w:val="00670E15"/>
    <w:rsid w:val="0067214C"/>
    <w:rsid w:val="00674460"/>
    <w:rsid w:val="00674A9F"/>
    <w:rsid w:val="00674C66"/>
    <w:rsid w:val="00674DDB"/>
    <w:rsid w:val="00676E90"/>
    <w:rsid w:val="00682687"/>
    <w:rsid w:val="00683979"/>
    <w:rsid w:val="00683FB2"/>
    <w:rsid w:val="00686C9E"/>
    <w:rsid w:val="006872EE"/>
    <w:rsid w:val="00690B5B"/>
    <w:rsid w:val="00691E4D"/>
    <w:rsid w:val="006A0D07"/>
    <w:rsid w:val="006A0EEB"/>
    <w:rsid w:val="006A1916"/>
    <w:rsid w:val="006A4438"/>
    <w:rsid w:val="006A4D67"/>
    <w:rsid w:val="006A5AD0"/>
    <w:rsid w:val="006A7E52"/>
    <w:rsid w:val="006B08FA"/>
    <w:rsid w:val="006B0B45"/>
    <w:rsid w:val="006B30DF"/>
    <w:rsid w:val="006B618B"/>
    <w:rsid w:val="006B6B66"/>
    <w:rsid w:val="006B72E0"/>
    <w:rsid w:val="006C12F6"/>
    <w:rsid w:val="006D0B69"/>
    <w:rsid w:val="006D0BD0"/>
    <w:rsid w:val="006D2227"/>
    <w:rsid w:val="006D30A0"/>
    <w:rsid w:val="006D52DF"/>
    <w:rsid w:val="006D568A"/>
    <w:rsid w:val="006D680A"/>
    <w:rsid w:val="006D7134"/>
    <w:rsid w:val="006E2E34"/>
    <w:rsid w:val="006E40FC"/>
    <w:rsid w:val="006E53F3"/>
    <w:rsid w:val="006F01E6"/>
    <w:rsid w:val="006F4EC2"/>
    <w:rsid w:val="006F6D3D"/>
    <w:rsid w:val="006F7A41"/>
    <w:rsid w:val="0070069C"/>
    <w:rsid w:val="00700B68"/>
    <w:rsid w:val="00704825"/>
    <w:rsid w:val="0070530A"/>
    <w:rsid w:val="0070728B"/>
    <w:rsid w:val="00710DC5"/>
    <w:rsid w:val="0071183F"/>
    <w:rsid w:val="00711F2D"/>
    <w:rsid w:val="00715595"/>
    <w:rsid w:val="00715BEA"/>
    <w:rsid w:val="0072070A"/>
    <w:rsid w:val="007222E8"/>
    <w:rsid w:val="00722C7F"/>
    <w:rsid w:val="0073071F"/>
    <w:rsid w:val="0073237D"/>
    <w:rsid w:val="00733428"/>
    <w:rsid w:val="00735122"/>
    <w:rsid w:val="00736F3B"/>
    <w:rsid w:val="00740EEA"/>
    <w:rsid w:val="007436C5"/>
    <w:rsid w:val="007436CC"/>
    <w:rsid w:val="00745D95"/>
    <w:rsid w:val="00745F3C"/>
    <w:rsid w:val="00747907"/>
    <w:rsid w:val="00750204"/>
    <w:rsid w:val="00750C5F"/>
    <w:rsid w:val="00753D68"/>
    <w:rsid w:val="00753EFC"/>
    <w:rsid w:val="00754024"/>
    <w:rsid w:val="00754BDE"/>
    <w:rsid w:val="00756DB9"/>
    <w:rsid w:val="00756E42"/>
    <w:rsid w:val="00757457"/>
    <w:rsid w:val="00760F3E"/>
    <w:rsid w:val="0076720C"/>
    <w:rsid w:val="00772D64"/>
    <w:rsid w:val="00776607"/>
    <w:rsid w:val="00777C7B"/>
    <w:rsid w:val="00786BF2"/>
    <w:rsid w:val="0079061E"/>
    <w:rsid w:val="00792418"/>
    <w:rsid w:val="007926DF"/>
    <w:rsid w:val="007938BE"/>
    <w:rsid w:val="007944A1"/>
    <w:rsid w:val="00794804"/>
    <w:rsid w:val="00795803"/>
    <w:rsid w:val="007958CC"/>
    <w:rsid w:val="00796429"/>
    <w:rsid w:val="00796699"/>
    <w:rsid w:val="00796E5B"/>
    <w:rsid w:val="007A292E"/>
    <w:rsid w:val="007B14F6"/>
    <w:rsid w:val="007B33F1"/>
    <w:rsid w:val="007B50C0"/>
    <w:rsid w:val="007B6DDA"/>
    <w:rsid w:val="007C0308"/>
    <w:rsid w:val="007C2E1F"/>
    <w:rsid w:val="007C2FF2"/>
    <w:rsid w:val="007C352D"/>
    <w:rsid w:val="007C3840"/>
    <w:rsid w:val="007C430B"/>
    <w:rsid w:val="007C4C27"/>
    <w:rsid w:val="007C5319"/>
    <w:rsid w:val="007C714A"/>
    <w:rsid w:val="007C7F29"/>
    <w:rsid w:val="007D4422"/>
    <w:rsid w:val="007D478B"/>
    <w:rsid w:val="007D601B"/>
    <w:rsid w:val="007D6232"/>
    <w:rsid w:val="007D669C"/>
    <w:rsid w:val="007D66B4"/>
    <w:rsid w:val="007D7175"/>
    <w:rsid w:val="007E3A01"/>
    <w:rsid w:val="007E6388"/>
    <w:rsid w:val="007E76E5"/>
    <w:rsid w:val="007F1707"/>
    <w:rsid w:val="007F1F99"/>
    <w:rsid w:val="007F2CA6"/>
    <w:rsid w:val="007F5C4E"/>
    <w:rsid w:val="007F768F"/>
    <w:rsid w:val="007F774C"/>
    <w:rsid w:val="007F7764"/>
    <w:rsid w:val="008009FE"/>
    <w:rsid w:val="008024AA"/>
    <w:rsid w:val="00802786"/>
    <w:rsid w:val="0080397C"/>
    <w:rsid w:val="00806941"/>
    <w:rsid w:val="0080791D"/>
    <w:rsid w:val="008106EF"/>
    <w:rsid w:val="00810A39"/>
    <w:rsid w:val="008117DE"/>
    <w:rsid w:val="0081190C"/>
    <w:rsid w:val="00811FB0"/>
    <w:rsid w:val="008121C2"/>
    <w:rsid w:val="0081249B"/>
    <w:rsid w:val="00813416"/>
    <w:rsid w:val="00813E3C"/>
    <w:rsid w:val="008160C3"/>
    <w:rsid w:val="00816B4A"/>
    <w:rsid w:val="0082026B"/>
    <w:rsid w:val="00822C17"/>
    <w:rsid w:val="00826B50"/>
    <w:rsid w:val="00827691"/>
    <w:rsid w:val="00830034"/>
    <w:rsid w:val="00834FC0"/>
    <w:rsid w:val="008355A1"/>
    <w:rsid w:val="00836367"/>
    <w:rsid w:val="008371E3"/>
    <w:rsid w:val="00837DB8"/>
    <w:rsid w:val="00844B00"/>
    <w:rsid w:val="00844B94"/>
    <w:rsid w:val="0084666A"/>
    <w:rsid w:val="0085107F"/>
    <w:rsid w:val="00852916"/>
    <w:rsid w:val="00853460"/>
    <w:rsid w:val="008536CC"/>
    <w:rsid w:val="008544D2"/>
    <w:rsid w:val="00855388"/>
    <w:rsid w:val="0086217B"/>
    <w:rsid w:val="00862B70"/>
    <w:rsid w:val="00863368"/>
    <w:rsid w:val="00863E5A"/>
    <w:rsid w:val="0086596D"/>
    <w:rsid w:val="00872151"/>
    <w:rsid w:val="00873603"/>
    <w:rsid w:val="0087500B"/>
    <w:rsid w:val="00875CB2"/>
    <w:rsid w:val="00877CB7"/>
    <w:rsid w:val="008805A5"/>
    <w:rsid w:val="0088077F"/>
    <w:rsid w:val="0088250D"/>
    <w:rsid w:val="00883DA5"/>
    <w:rsid w:val="0088508B"/>
    <w:rsid w:val="00885DA4"/>
    <w:rsid w:val="0089191C"/>
    <w:rsid w:val="0089193B"/>
    <w:rsid w:val="008928FE"/>
    <w:rsid w:val="00896D29"/>
    <w:rsid w:val="008A09AA"/>
    <w:rsid w:val="008A2C7D"/>
    <w:rsid w:val="008A2DD9"/>
    <w:rsid w:val="008A3846"/>
    <w:rsid w:val="008B0D6E"/>
    <w:rsid w:val="008B2FBB"/>
    <w:rsid w:val="008B6524"/>
    <w:rsid w:val="008B6856"/>
    <w:rsid w:val="008B77BA"/>
    <w:rsid w:val="008C03D3"/>
    <w:rsid w:val="008C3A5D"/>
    <w:rsid w:val="008C42B1"/>
    <w:rsid w:val="008C4B23"/>
    <w:rsid w:val="008D0869"/>
    <w:rsid w:val="008D0BE0"/>
    <w:rsid w:val="008D26FB"/>
    <w:rsid w:val="008D29A1"/>
    <w:rsid w:val="008E0799"/>
    <w:rsid w:val="008E5E62"/>
    <w:rsid w:val="008E63BC"/>
    <w:rsid w:val="008F1F48"/>
    <w:rsid w:val="008F538E"/>
    <w:rsid w:val="008F5B81"/>
    <w:rsid w:val="008F61AC"/>
    <w:rsid w:val="008F6E2C"/>
    <w:rsid w:val="00900297"/>
    <w:rsid w:val="00901176"/>
    <w:rsid w:val="009041D5"/>
    <w:rsid w:val="00904EE3"/>
    <w:rsid w:val="0091027C"/>
    <w:rsid w:val="0091064E"/>
    <w:rsid w:val="00911F41"/>
    <w:rsid w:val="009120D4"/>
    <w:rsid w:val="00917242"/>
    <w:rsid w:val="00921224"/>
    <w:rsid w:val="009219FB"/>
    <w:rsid w:val="00922041"/>
    <w:rsid w:val="009244A2"/>
    <w:rsid w:val="00924AF1"/>
    <w:rsid w:val="009303D9"/>
    <w:rsid w:val="00931A07"/>
    <w:rsid w:val="00933C64"/>
    <w:rsid w:val="00934D80"/>
    <w:rsid w:val="00936B5D"/>
    <w:rsid w:val="00936D9C"/>
    <w:rsid w:val="0094120A"/>
    <w:rsid w:val="00941FA5"/>
    <w:rsid w:val="00941FD9"/>
    <w:rsid w:val="0094360F"/>
    <w:rsid w:val="009445F4"/>
    <w:rsid w:val="009447B3"/>
    <w:rsid w:val="009452EF"/>
    <w:rsid w:val="00945E17"/>
    <w:rsid w:val="009505AB"/>
    <w:rsid w:val="00950F47"/>
    <w:rsid w:val="00951C0B"/>
    <w:rsid w:val="00953C95"/>
    <w:rsid w:val="00955C2B"/>
    <w:rsid w:val="00957427"/>
    <w:rsid w:val="00960BB2"/>
    <w:rsid w:val="00961B50"/>
    <w:rsid w:val="00962A96"/>
    <w:rsid w:val="00962E41"/>
    <w:rsid w:val="00966444"/>
    <w:rsid w:val="00967EF6"/>
    <w:rsid w:val="00970A38"/>
    <w:rsid w:val="009720E4"/>
    <w:rsid w:val="00972203"/>
    <w:rsid w:val="00973ADB"/>
    <w:rsid w:val="00973CFE"/>
    <w:rsid w:val="00974A31"/>
    <w:rsid w:val="009767AE"/>
    <w:rsid w:val="0097691D"/>
    <w:rsid w:val="00977622"/>
    <w:rsid w:val="00977A0A"/>
    <w:rsid w:val="009804A4"/>
    <w:rsid w:val="00981553"/>
    <w:rsid w:val="00981F11"/>
    <w:rsid w:val="009853F0"/>
    <w:rsid w:val="00985C43"/>
    <w:rsid w:val="0099061B"/>
    <w:rsid w:val="00991728"/>
    <w:rsid w:val="00991842"/>
    <w:rsid w:val="00992D5C"/>
    <w:rsid w:val="009941E1"/>
    <w:rsid w:val="00994ACC"/>
    <w:rsid w:val="0099566A"/>
    <w:rsid w:val="00995C18"/>
    <w:rsid w:val="0099726D"/>
    <w:rsid w:val="00997441"/>
    <w:rsid w:val="009A014C"/>
    <w:rsid w:val="009A076D"/>
    <w:rsid w:val="009A239E"/>
    <w:rsid w:val="009B17DE"/>
    <w:rsid w:val="009B1E24"/>
    <w:rsid w:val="009B25D1"/>
    <w:rsid w:val="009B39A5"/>
    <w:rsid w:val="009B53F2"/>
    <w:rsid w:val="009B56E3"/>
    <w:rsid w:val="009B7174"/>
    <w:rsid w:val="009C051D"/>
    <w:rsid w:val="009C3C87"/>
    <w:rsid w:val="009C7F02"/>
    <w:rsid w:val="009D091C"/>
    <w:rsid w:val="009D1817"/>
    <w:rsid w:val="009D23C4"/>
    <w:rsid w:val="009D24E7"/>
    <w:rsid w:val="009D2CB4"/>
    <w:rsid w:val="009D2E12"/>
    <w:rsid w:val="009D4C3B"/>
    <w:rsid w:val="009D52EB"/>
    <w:rsid w:val="009D6069"/>
    <w:rsid w:val="009D79F8"/>
    <w:rsid w:val="009D7B5C"/>
    <w:rsid w:val="009E04D7"/>
    <w:rsid w:val="009E1174"/>
    <w:rsid w:val="009E1EDC"/>
    <w:rsid w:val="009E2074"/>
    <w:rsid w:val="009E25B9"/>
    <w:rsid w:val="009E31BD"/>
    <w:rsid w:val="009E5FFB"/>
    <w:rsid w:val="009E63E6"/>
    <w:rsid w:val="009F1D79"/>
    <w:rsid w:val="009F40A6"/>
    <w:rsid w:val="009F49EC"/>
    <w:rsid w:val="00A00A77"/>
    <w:rsid w:val="00A0506F"/>
    <w:rsid w:val="00A059B3"/>
    <w:rsid w:val="00A05BD1"/>
    <w:rsid w:val="00A10901"/>
    <w:rsid w:val="00A10C8E"/>
    <w:rsid w:val="00A11217"/>
    <w:rsid w:val="00A159E4"/>
    <w:rsid w:val="00A16F72"/>
    <w:rsid w:val="00A23863"/>
    <w:rsid w:val="00A23A77"/>
    <w:rsid w:val="00A23EC7"/>
    <w:rsid w:val="00A25C24"/>
    <w:rsid w:val="00A26B52"/>
    <w:rsid w:val="00A310E4"/>
    <w:rsid w:val="00A36EDF"/>
    <w:rsid w:val="00A42B71"/>
    <w:rsid w:val="00A44DEB"/>
    <w:rsid w:val="00A471DC"/>
    <w:rsid w:val="00A47424"/>
    <w:rsid w:val="00A47D25"/>
    <w:rsid w:val="00A52C8B"/>
    <w:rsid w:val="00A5615C"/>
    <w:rsid w:val="00A62124"/>
    <w:rsid w:val="00A645F7"/>
    <w:rsid w:val="00A65C53"/>
    <w:rsid w:val="00A66136"/>
    <w:rsid w:val="00A67D8A"/>
    <w:rsid w:val="00A71540"/>
    <w:rsid w:val="00A73590"/>
    <w:rsid w:val="00A767F6"/>
    <w:rsid w:val="00A770BC"/>
    <w:rsid w:val="00A806B7"/>
    <w:rsid w:val="00A8205B"/>
    <w:rsid w:val="00A834BF"/>
    <w:rsid w:val="00A866C4"/>
    <w:rsid w:val="00A86D05"/>
    <w:rsid w:val="00A873CC"/>
    <w:rsid w:val="00A87EC8"/>
    <w:rsid w:val="00A9012B"/>
    <w:rsid w:val="00A9525F"/>
    <w:rsid w:val="00A95696"/>
    <w:rsid w:val="00A95930"/>
    <w:rsid w:val="00A962FF"/>
    <w:rsid w:val="00AA3DB8"/>
    <w:rsid w:val="00AA4F50"/>
    <w:rsid w:val="00AA5076"/>
    <w:rsid w:val="00AA5886"/>
    <w:rsid w:val="00AB032D"/>
    <w:rsid w:val="00AB085F"/>
    <w:rsid w:val="00AB1C3D"/>
    <w:rsid w:val="00AB222E"/>
    <w:rsid w:val="00AB75C4"/>
    <w:rsid w:val="00AC398B"/>
    <w:rsid w:val="00AC4535"/>
    <w:rsid w:val="00AC4675"/>
    <w:rsid w:val="00AC49F2"/>
    <w:rsid w:val="00AC6AF8"/>
    <w:rsid w:val="00AC73A2"/>
    <w:rsid w:val="00AC78EB"/>
    <w:rsid w:val="00AC7A2E"/>
    <w:rsid w:val="00AD2F35"/>
    <w:rsid w:val="00AD39E4"/>
    <w:rsid w:val="00AE10FD"/>
    <w:rsid w:val="00AE2274"/>
    <w:rsid w:val="00AE2B56"/>
    <w:rsid w:val="00AE3409"/>
    <w:rsid w:val="00AE561D"/>
    <w:rsid w:val="00AE5F31"/>
    <w:rsid w:val="00AE6F25"/>
    <w:rsid w:val="00AE7615"/>
    <w:rsid w:val="00AF6853"/>
    <w:rsid w:val="00AF7249"/>
    <w:rsid w:val="00B029B4"/>
    <w:rsid w:val="00B02F5C"/>
    <w:rsid w:val="00B03638"/>
    <w:rsid w:val="00B03857"/>
    <w:rsid w:val="00B042C6"/>
    <w:rsid w:val="00B04349"/>
    <w:rsid w:val="00B06397"/>
    <w:rsid w:val="00B06BC8"/>
    <w:rsid w:val="00B07242"/>
    <w:rsid w:val="00B077C5"/>
    <w:rsid w:val="00B079FC"/>
    <w:rsid w:val="00B10A09"/>
    <w:rsid w:val="00B10EAA"/>
    <w:rsid w:val="00B11816"/>
    <w:rsid w:val="00B11A60"/>
    <w:rsid w:val="00B1224A"/>
    <w:rsid w:val="00B13231"/>
    <w:rsid w:val="00B152C0"/>
    <w:rsid w:val="00B16A9C"/>
    <w:rsid w:val="00B214C7"/>
    <w:rsid w:val="00B21C1F"/>
    <w:rsid w:val="00B22613"/>
    <w:rsid w:val="00B22801"/>
    <w:rsid w:val="00B22C27"/>
    <w:rsid w:val="00B22C62"/>
    <w:rsid w:val="00B23E46"/>
    <w:rsid w:val="00B24656"/>
    <w:rsid w:val="00B25848"/>
    <w:rsid w:val="00B25E8D"/>
    <w:rsid w:val="00B25F5E"/>
    <w:rsid w:val="00B27C4C"/>
    <w:rsid w:val="00B30F89"/>
    <w:rsid w:val="00B32F0F"/>
    <w:rsid w:val="00B3390E"/>
    <w:rsid w:val="00B36585"/>
    <w:rsid w:val="00B37CF3"/>
    <w:rsid w:val="00B40FE4"/>
    <w:rsid w:val="00B43397"/>
    <w:rsid w:val="00B44128"/>
    <w:rsid w:val="00B44A76"/>
    <w:rsid w:val="00B51462"/>
    <w:rsid w:val="00B529C7"/>
    <w:rsid w:val="00B52CFD"/>
    <w:rsid w:val="00B52D7A"/>
    <w:rsid w:val="00B54012"/>
    <w:rsid w:val="00B54016"/>
    <w:rsid w:val="00B557BC"/>
    <w:rsid w:val="00B565A2"/>
    <w:rsid w:val="00B61C00"/>
    <w:rsid w:val="00B644EB"/>
    <w:rsid w:val="00B6518E"/>
    <w:rsid w:val="00B7248C"/>
    <w:rsid w:val="00B733CC"/>
    <w:rsid w:val="00B74226"/>
    <w:rsid w:val="00B74901"/>
    <w:rsid w:val="00B74A2B"/>
    <w:rsid w:val="00B74AB0"/>
    <w:rsid w:val="00B768D1"/>
    <w:rsid w:val="00B777F7"/>
    <w:rsid w:val="00B77F70"/>
    <w:rsid w:val="00B81732"/>
    <w:rsid w:val="00B83C96"/>
    <w:rsid w:val="00B866D8"/>
    <w:rsid w:val="00B86F6A"/>
    <w:rsid w:val="00B87D1C"/>
    <w:rsid w:val="00B91BCB"/>
    <w:rsid w:val="00B92B4F"/>
    <w:rsid w:val="00B9327F"/>
    <w:rsid w:val="00B947F1"/>
    <w:rsid w:val="00B9592A"/>
    <w:rsid w:val="00B95DE0"/>
    <w:rsid w:val="00BA1025"/>
    <w:rsid w:val="00BA25EA"/>
    <w:rsid w:val="00BA2970"/>
    <w:rsid w:val="00BA4781"/>
    <w:rsid w:val="00BA5092"/>
    <w:rsid w:val="00BA5952"/>
    <w:rsid w:val="00BA5992"/>
    <w:rsid w:val="00BB430D"/>
    <w:rsid w:val="00BB5306"/>
    <w:rsid w:val="00BC09A4"/>
    <w:rsid w:val="00BC1861"/>
    <w:rsid w:val="00BC1921"/>
    <w:rsid w:val="00BC2FA8"/>
    <w:rsid w:val="00BC3420"/>
    <w:rsid w:val="00BC4438"/>
    <w:rsid w:val="00BC64D4"/>
    <w:rsid w:val="00BD15AB"/>
    <w:rsid w:val="00BD3AA7"/>
    <w:rsid w:val="00BD6391"/>
    <w:rsid w:val="00BD670B"/>
    <w:rsid w:val="00BD6966"/>
    <w:rsid w:val="00BD709D"/>
    <w:rsid w:val="00BD7F06"/>
    <w:rsid w:val="00BE002C"/>
    <w:rsid w:val="00BE0CC8"/>
    <w:rsid w:val="00BE163C"/>
    <w:rsid w:val="00BE4A99"/>
    <w:rsid w:val="00BE5CB9"/>
    <w:rsid w:val="00BE5F54"/>
    <w:rsid w:val="00BE7D3C"/>
    <w:rsid w:val="00BE7D4F"/>
    <w:rsid w:val="00BF2FB0"/>
    <w:rsid w:val="00BF38B4"/>
    <w:rsid w:val="00BF4D34"/>
    <w:rsid w:val="00BF5FF6"/>
    <w:rsid w:val="00C0002E"/>
    <w:rsid w:val="00C0207F"/>
    <w:rsid w:val="00C0452A"/>
    <w:rsid w:val="00C04A2B"/>
    <w:rsid w:val="00C104FA"/>
    <w:rsid w:val="00C121E9"/>
    <w:rsid w:val="00C13178"/>
    <w:rsid w:val="00C16117"/>
    <w:rsid w:val="00C203F4"/>
    <w:rsid w:val="00C216D6"/>
    <w:rsid w:val="00C21DE1"/>
    <w:rsid w:val="00C24358"/>
    <w:rsid w:val="00C25FD2"/>
    <w:rsid w:val="00C265E9"/>
    <w:rsid w:val="00C2698E"/>
    <w:rsid w:val="00C27036"/>
    <w:rsid w:val="00C30648"/>
    <w:rsid w:val="00C3075A"/>
    <w:rsid w:val="00C30EAD"/>
    <w:rsid w:val="00C31B08"/>
    <w:rsid w:val="00C3734D"/>
    <w:rsid w:val="00C37952"/>
    <w:rsid w:val="00C37B91"/>
    <w:rsid w:val="00C41CDC"/>
    <w:rsid w:val="00C41CF2"/>
    <w:rsid w:val="00C43058"/>
    <w:rsid w:val="00C4587E"/>
    <w:rsid w:val="00C46C70"/>
    <w:rsid w:val="00C477D9"/>
    <w:rsid w:val="00C50F37"/>
    <w:rsid w:val="00C513B6"/>
    <w:rsid w:val="00C560F4"/>
    <w:rsid w:val="00C57FA0"/>
    <w:rsid w:val="00C62C6C"/>
    <w:rsid w:val="00C63E14"/>
    <w:rsid w:val="00C71F2A"/>
    <w:rsid w:val="00C72879"/>
    <w:rsid w:val="00C738B5"/>
    <w:rsid w:val="00C7523A"/>
    <w:rsid w:val="00C754CE"/>
    <w:rsid w:val="00C755E3"/>
    <w:rsid w:val="00C75B3E"/>
    <w:rsid w:val="00C855BC"/>
    <w:rsid w:val="00C86E22"/>
    <w:rsid w:val="00C912CF"/>
    <w:rsid w:val="00C919A4"/>
    <w:rsid w:val="00C93263"/>
    <w:rsid w:val="00CA0285"/>
    <w:rsid w:val="00CA0782"/>
    <w:rsid w:val="00CA3FFB"/>
    <w:rsid w:val="00CA4392"/>
    <w:rsid w:val="00CA49A3"/>
    <w:rsid w:val="00CA5864"/>
    <w:rsid w:val="00CA7487"/>
    <w:rsid w:val="00CA7BE3"/>
    <w:rsid w:val="00CB2333"/>
    <w:rsid w:val="00CB4668"/>
    <w:rsid w:val="00CB466A"/>
    <w:rsid w:val="00CB4CA7"/>
    <w:rsid w:val="00CB6092"/>
    <w:rsid w:val="00CC29EA"/>
    <w:rsid w:val="00CC393F"/>
    <w:rsid w:val="00CC520E"/>
    <w:rsid w:val="00CD1CDC"/>
    <w:rsid w:val="00CD4704"/>
    <w:rsid w:val="00CD5C5C"/>
    <w:rsid w:val="00CD5D9D"/>
    <w:rsid w:val="00CD6D91"/>
    <w:rsid w:val="00CE331F"/>
    <w:rsid w:val="00CE6F48"/>
    <w:rsid w:val="00CE7387"/>
    <w:rsid w:val="00CE7918"/>
    <w:rsid w:val="00CF08DB"/>
    <w:rsid w:val="00CF0BE6"/>
    <w:rsid w:val="00CF1375"/>
    <w:rsid w:val="00CF1A73"/>
    <w:rsid w:val="00CF29C4"/>
    <w:rsid w:val="00D032DE"/>
    <w:rsid w:val="00D04A2A"/>
    <w:rsid w:val="00D05AE2"/>
    <w:rsid w:val="00D064A0"/>
    <w:rsid w:val="00D10E54"/>
    <w:rsid w:val="00D11CF9"/>
    <w:rsid w:val="00D12684"/>
    <w:rsid w:val="00D148C6"/>
    <w:rsid w:val="00D1550B"/>
    <w:rsid w:val="00D16116"/>
    <w:rsid w:val="00D1672B"/>
    <w:rsid w:val="00D17D1C"/>
    <w:rsid w:val="00D2176E"/>
    <w:rsid w:val="00D21B30"/>
    <w:rsid w:val="00D23D47"/>
    <w:rsid w:val="00D24EC9"/>
    <w:rsid w:val="00D25024"/>
    <w:rsid w:val="00D2582E"/>
    <w:rsid w:val="00D25F65"/>
    <w:rsid w:val="00D279EB"/>
    <w:rsid w:val="00D31F43"/>
    <w:rsid w:val="00D379D9"/>
    <w:rsid w:val="00D41E93"/>
    <w:rsid w:val="00D42DDC"/>
    <w:rsid w:val="00D434A5"/>
    <w:rsid w:val="00D45006"/>
    <w:rsid w:val="00D46182"/>
    <w:rsid w:val="00D46774"/>
    <w:rsid w:val="00D471B1"/>
    <w:rsid w:val="00D473CD"/>
    <w:rsid w:val="00D47F08"/>
    <w:rsid w:val="00D5066E"/>
    <w:rsid w:val="00D5152A"/>
    <w:rsid w:val="00D520C1"/>
    <w:rsid w:val="00D52690"/>
    <w:rsid w:val="00D533D3"/>
    <w:rsid w:val="00D5563C"/>
    <w:rsid w:val="00D55A8D"/>
    <w:rsid w:val="00D632BE"/>
    <w:rsid w:val="00D63E16"/>
    <w:rsid w:val="00D659B6"/>
    <w:rsid w:val="00D67CCF"/>
    <w:rsid w:val="00D67F33"/>
    <w:rsid w:val="00D72D06"/>
    <w:rsid w:val="00D73354"/>
    <w:rsid w:val="00D7522C"/>
    <w:rsid w:val="00D7536F"/>
    <w:rsid w:val="00D76668"/>
    <w:rsid w:val="00D806D4"/>
    <w:rsid w:val="00D80806"/>
    <w:rsid w:val="00D813B6"/>
    <w:rsid w:val="00D81698"/>
    <w:rsid w:val="00D81B16"/>
    <w:rsid w:val="00D826A6"/>
    <w:rsid w:val="00D82E49"/>
    <w:rsid w:val="00D83350"/>
    <w:rsid w:val="00D84992"/>
    <w:rsid w:val="00D8765C"/>
    <w:rsid w:val="00D87ED8"/>
    <w:rsid w:val="00D87F21"/>
    <w:rsid w:val="00D90202"/>
    <w:rsid w:val="00D93FAF"/>
    <w:rsid w:val="00D95673"/>
    <w:rsid w:val="00DA06C3"/>
    <w:rsid w:val="00DA12A7"/>
    <w:rsid w:val="00DA2E9E"/>
    <w:rsid w:val="00DA595B"/>
    <w:rsid w:val="00DA7E3F"/>
    <w:rsid w:val="00DB0CA8"/>
    <w:rsid w:val="00DB30A6"/>
    <w:rsid w:val="00DB5837"/>
    <w:rsid w:val="00DB6FC5"/>
    <w:rsid w:val="00DB7DEA"/>
    <w:rsid w:val="00DB7FC4"/>
    <w:rsid w:val="00DC2CCE"/>
    <w:rsid w:val="00DC4D3A"/>
    <w:rsid w:val="00DC5263"/>
    <w:rsid w:val="00DD1826"/>
    <w:rsid w:val="00DD1BB2"/>
    <w:rsid w:val="00DD1D77"/>
    <w:rsid w:val="00DD2408"/>
    <w:rsid w:val="00DD3D18"/>
    <w:rsid w:val="00DD46D3"/>
    <w:rsid w:val="00DD6149"/>
    <w:rsid w:val="00DE2AD6"/>
    <w:rsid w:val="00DE3930"/>
    <w:rsid w:val="00DE3C32"/>
    <w:rsid w:val="00DE47E3"/>
    <w:rsid w:val="00DE5589"/>
    <w:rsid w:val="00DE6198"/>
    <w:rsid w:val="00DE6E5B"/>
    <w:rsid w:val="00DE71EB"/>
    <w:rsid w:val="00DE79B2"/>
    <w:rsid w:val="00DF0227"/>
    <w:rsid w:val="00DF1438"/>
    <w:rsid w:val="00DF406E"/>
    <w:rsid w:val="00DF5F6C"/>
    <w:rsid w:val="00E01F96"/>
    <w:rsid w:val="00E02707"/>
    <w:rsid w:val="00E03B6B"/>
    <w:rsid w:val="00E05883"/>
    <w:rsid w:val="00E07383"/>
    <w:rsid w:val="00E10D33"/>
    <w:rsid w:val="00E11FF1"/>
    <w:rsid w:val="00E1273A"/>
    <w:rsid w:val="00E16467"/>
    <w:rsid w:val="00E165BC"/>
    <w:rsid w:val="00E16C5A"/>
    <w:rsid w:val="00E20FFD"/>
    <w:rsid w:val="00E22F06"/>
    <w:rsid w:val="00E23A9C"/>
    <w:rsid w:val="00E24165"/>
    <w:rsid w:val="00E24AC3"/>
    <w:rsid w:val="00E259F8"/>
    <w:rsid w:val="00E30BF0"/>
    <w:rsid w:val="00E3231A"/>
    <w:rsid w:val="00E334C4"/>
    <w:rsid w:val="00E35509"/>
    <w:rsid w:val="00E357DC"/>
    <w:rsid w:val="00E35DB2"/>
    <w:rsid w:val="00E3773D"/>
    <w:rsid w:val="00E408E6"/>
    <w:rsid w:val="00E40E44"/>
    <w:rsid w:val="00E41BDD"/>
    <w:rsid w:val="00E42424"/>
    <w:rsid w:val="00E433F1"/>
    <w:rsid w:val="00E44200"/>
    <w:rsid w:val="00E451C1"/>
    <w:rsid w:val="00E453F3"/>
    <w:rsid w:val="00E51AB8"/>
    <w:rsid w:val="00E56036"/>
    <w:rsid w:val="00E571F7"/>
    <w:rsid w:val="00E57376"/>
    <w:rsid w:val="00E57383"/>
    <w:rsid w:val="00E575FF"/>
    <w:rsid w:val="00E60AF6"/>
    <w:rsid w:val="00E61E12"/>
    <w:rsid w:val="00E621E3"/>
    <w:rsid w:val="00E62821"/>
    <w:rsid w:val="00E65581"/>
    <w:rsid w:val="00E671B2"/>
    <w:rsid w:val="00E70789"/>
    <w:rsid w:val="00E70ACE"/>
    <w:rsid w:val="00E71D28"/>
    <w:rsid w:val="00E72638"/>
    <w:rsid w:val="00E7596C"/>
    <w:rsid w:val="00E77004"/>
    <w:rsid w:val="00E8395E"/>
    <w:rsid w:val="00E84030"/>
    <w:rsid w:val="00E878F2"/>
    <w:rsid w:val="00E87B71"/>
    <w:rsid w:val="00E91960"/>
    <w:rsid w:val="00E9313F"/>
    <w:rsid w:val="00E9362E"/>
    <w:rsid w:val="00E93989"/>
    <w:rsid w:val="00E9798A"/>
    <w:rsid w:val="00E97F00"/>
    <w:rsid w:val="00EA104A"/>
    <w:rsid w:val="00EA154E"/>
    <w:rsid w:val="00EA458C"/>
    <w:rsid w:val="00EA7DF0"/>
    <w:rsid w:val="00EB4215"/>
    <w:rsid w:val="00EB59BA"/>
    <w:rsid w:val="00EC1327"/>
    <w:rsid w:val="00EC139A"/>
    <w:rsid w:val="00EC330B"/>
    <w:rsid w:val="00EC6F7E"/>
    <w:rsid w:val="00ED0149"/>
    <w:rsid w:val="00ED083D"/>
    <w:rsid w:val="00ED21A0"/>
    <w:rsid w:val="00ED2EC3"/>
    <w:rsid w:val="00ED4235"/>
    <w:rsid w:val="00ED7F96"/>
    <w:rsid w:val="00EE13FA"/>
    <w:rsid w:val="00EE20A9"/>
    <w:rsid w:val="00EE3037"/>
    <w:rsid w:val="00EE5062"/>
    <w:rsid w:val="00EE6A99"/>
    <w:rsid w:val="00EF1F2E"/>
    <w:rsid w:val="00EF6092"/>
    <w:rsid w:val="00EF6437"/>
    <w:rsid w:val="00EF7DE3"/>
    <w:rsid w:val="00F00164"/>
    <w:rsid w:val="00F0166B"/>
    <w:rsid w:val="00F025F1"/>
    <w:rsid w:val="00F03103"/>
    <w:rsid w:val="00F03F59"/>
    <w:rsid w:val="00F04D71"/>
    <w:rsid w:val="00F0533C"/>
    <w:rsid w:val="00F07AC7"/>
    <w:rsid w:val="00F10D79"/>
    <w:rsid w:val="00F15336"/>
    <w:rsid w:val="00F21E51"/>
    <w:rsid w:val="00F22492"/>
    <w:rsid w:val="00F23563"/>
    <w:rsid w:val="00F240CA"/>
    <w:rsid w:val="00F26970"/>
    <w:rsid w:val="00F271DE"/>
    <w:rsid w:val="00F27895"/>
    <w:rsid w:val="00F279B5"/>
    <w:rsid w:val="00F30515"/>
    <w:rsid w:val="00F31A27"/>
    <w:rsid w:val="00F32F58"/>
    <w:rsid w:val="00F40CA2"/>
    <w:rsid w:val="00F46E07"/>
    <w:rsid w:val="00F50A52"/>
    <w:rsid w:val="00F50DE3"/>
    <w:rsid w:val="00F5256C"/>
    <w:rsid w:val="00F549D2"/>
    <w:rsid w:val="00F54E3E"/>
    <w:rsid w:val="00F5575C"/>
    <w:rsid w:val="00F55DE6"/>
    <w:rsid w:val="00F56FF1"/>
    <w:rsid w:val="00F6161E"/>
    <w:rsid w:val="00F627DA"/>
    <w:rsid w:val="00F63F49"/>
    <w:rsid w:val="00F6406B"/>
    <w:rsid w:val="00F6607C"/>
    <w:rsid w:val="00F67CE5"/>
    <w:rsid w:val="00F7099A"/>
    <w:rsid w:val="00F722CA"/>
    <w:rsid w:val="00F7288F"/>
    <w:rsid w:val="00F744B8"/>
    <w:rsid w:val="00F74640"/>
    <w:rsid w:val="00F7634D"/>
    <w:rsid w:val="00F8078D"/>
    <w:rsid w:val="00F81835"/>
    <w:rsid w:val="00F83102"/>
    <w:rsid w:val="00F847A6"/>
    <w:rsid w:val="00F84882"/>
    <w:rsid w:val="00F8615D"/>
    <w:rsid w:val="00F8742D"/>
    <w:rsid w:val="00F876A1"/>
    <w:rsid w:val="00F87BC1"/>
    <w:rsid w:val="00F906FC"/>
    <w:rsid w:val="00F90F40"/>
    <w:rsid w:val="00F930C1"/>
    <w:rsid w:val="00F93D8B"/>
    <w:rsid w:val="00F9441B"/>
    <w:rsid w:val="00F94E5F"/>
    <w:rsid w:val="00F95D6B"/>
    <w:rsid w:val="00F96BBF"/>
    <w:rsid w:val="00F96CE3"/>
    <w:rsid w:val="00FA3B46"/>
    <w:rsid w:val="00FA3C80"/>
    <w:rsid w:val="00FA4C32"/>
    <w:rsid w:val="00FB15F5"/>
    <w:rsid w:val="00FB2867"/>
    <w:rsid w:val="00FB45BF"/>
    <w:rsid w:val="00FB79EA"/>
    <w:rsid w:val="00FC0674"/>
    <w:rsid w:val="00FC13EE"/>
    <w:rsid w:val="00FC585D"/>
    <w:rsid w:val="00FC66F0"/>
    <w:rsid w:val="00FC6763"/>
    <w:rsid w:val="00FC7967"/>
    <w:rsid w:val="00FD07DA"/>
    <w:rsid w:val="00FD1C8F"/>
    <w:rsid w:val="00FD2B23"/>
    <w:rsid w:val="00FD38D0"/>
    <w:rsid w:val="00FD3A8A"/>
    <w:rsid w:val="00FD45EC"/>
    <w:rsid w:val="00FD50D3"/>
    <w:rsid w:val="00FD5492"/>
    <w:rsid w:val="00FD6514"/>
    <w:rsid w:val="00FD6799"/>
    <w:rsid w:val="00FE0D6F"/>
    <w:rsid w:val="00FE165A"/>
    <w:rsid w:val="00FE7114"/>
    <w:rsid w:val="00FF2448"/>
    <w:rsid w:val="00FF3E12"/>
    <w:rsid w:val="00FF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1B0A3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jc w:val="center"/>
    </w:pPr>
  </w:style>
  <w:style w:type="paragraph" w:styleId="1">
    <w:name w:val="heading 1"/>
    <w:basedOn w:val="a0"/>
    <w:next w:val="a0"/>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0"/>
    <w:next w:val="a0"/>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3">
    <w:name w:val="heading 3"/>
    <w:basedOn w:val="a0"/>
    <w:next w:val="a0"/>
    <w:qFormat/>
    <w:rsid w:val="00794804"/>
    <w:pPr>
      <w:numPr>
        <w:ilvl w:val="2"/>
        <w:numId w:val="4"/>
      </w:numPr>
      <w:spacing w:line="12pt" w:lineRule="exact"/>
      <w:ind w:firstLine="14.40pt"/>
      <w:jc w:val="both"/>
      <w:outlineLvl w:val="2"/>
    </w:pPr>
    <w:rPr>
      <w:i/>
      <w:iCs/>
      <w:noProof/>
    </w:rPr>
  </w:style>
  <w:style w:type="paragraph" w:styleId="4">
    <w:name w:val="heading 4"/>
    <w:basedOn w:val="a0"/>
    <w:next w:val="a0"/>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0"/>
    <w:next w:val="a0"/>
    <w:qFormat/>
    <w:pPr>
      <w:tabs>
        <w:tab w:val="start" w:pos="18pt"/>
      </w:tabs>
      <w:spacing w:before="8pt" w:after="4pt"/>
      <w:outlineLvl w:val="4"/>
    </w:pPr>
    <w:rPr>
      <w:smallCaps/>
      <w:noProof/>
    </w:rPr>
  </w:style>
  <w:style w:type="character" w:default="1" w:styleId="a1">
    <w:name w:val="Default Paragraph Font"/>
    <w:uiPriority w:val="1"/>
    <w:semiHidden/>
    <w:unhideWhenUsed/>
  </w:style>
  <w:style w:type="table" w:default="1" w:styleId="a2">
    <w:name w:val="Normal Table"/>
    <w:uiPriority w:val="99"/>
    <w:semiHidden/>
    <w:unhideWhenUsed/>
    <w:tblPr>
      <w:tblInd w:w="0pt" w:type="dxa"/>
      <w:tblCellMar>
        <w:top w:w="0pt" w:type="dxa"/>
        <w:start w:w="5.40pt" w:type="dxa"/>
        <w:bottom w:w="0pt" w:type="dxa"/>
        <w:end w:w="5.40pt" w:type="dxa"/>
      </w:tblCellMar>
    </w:tblPr>
  </w:style>
  <w:style w:type="numbering" w:default="1" w:styleId="a3">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4">
    <w:name w:val="Body Text"/>
    <w:basedOn w:val="a0"/>
    <w:link w:val="Char"/>
    <w:rsid w:val="00E7596C"/>
    <w:pPr>
      <w:tabs>
        <w:tab w:val="start" w:pos="14.40pt"/>
      </w:tabs>
      <w:spacing w:after="6pt" w:line="11.40pt" w:lineRule="auto"/>
      <w:ind w:firstLine="14.40pt"/>
      <w:jc w:val="both"/>
    </w:pPr>
    <w:rPr>
      <w:spacing w:val="-1"/>
      <w:lang w:val="x-none" w:eastAsia="x-none"/>
    </w:rPr>
  </w:style>
  <w:style w:type="character" w:customStyle="1" w:styleId="Char">
    <w:name w:val="본문 Char"/>
    <w:link w:val="a4"/>
    <w:rsid w:val="00E7596C"/>
    <w:rPr>
      <w:spacing w:val="-1"/>
      <w:lang w:val="x-none" w:eastAsia="x-none"/>
    </w:rPr>
  </w:style>
  <w:style w:type="paragraph" w:customStyle="1" w:styleId="bulletlist">
    <w:name w:val="bullet list"/>
    <w:basedOn w:val="a4"/>
    <w:rsid w:val="001B67DC"/>
    <w:pPr>
      <w:numPr>
        <w:numId w:val="1"/>
      </w:numPr>
      <w:tabs>
        <w:tab w:val="clear" w:pos="32.40pt"/>
      </w:tabs>
      <w:ind w:start="28.80pt" w:hanging="14.40pt"/>
    </w:pPr>
  </w:style>
  <w:style w:type="paragraph" w:customStyle="1" w:styleId="equation">
    <w:name w:val="equation"/>
    <w:basedOn w:val="a0"/>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0">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0"/>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0"/>
    <w:link w:val="Char0"/>
    <w:rsid w:val="001A3B3D"/>
    <w:pPr>
      <w:tabs>
        <w:tab w:val="center" w:pos="234pt"/>
        <w:tab w:val="end" w:pos="468pt"/>
      </w:tabs>
    </w:pPr>
  </w:style>
  <w:style w:type="character" w:customStyle="1" w:styleId="Char0">
    <w:name w:val="머리글 Char"/>
    <w:basedOn w:val="a1"/>
    <w:link w:val="a5"/>
    <w:rsid w:val="001A3B3D"/>
  </w:style>
  <w:style w:type="paragraph" w:styleId="a6">
    <w:name w:val="footer"/>
    <w:basedOn w:val="a0"/>
    <w:link w:val="Char1"/>
    <w:rsid w:val="001A3B3D"/>
    <w:pPr>
      <w:tabs>
        <w:tab w:val="center" w:pos="234pt"/>
        <w:tab w:val="end" w:pos="468pt"/>
      </w:tabs>
    </w:pPr>
  </w:style>
  <w:style w:type="character" w:customStyle="1" w:styleId="Char1">
    <w:name w:val="바닥글 Char"/>
    <w:basedOn w:val="a1"/>
    <w:link w:val="a6"/>
    <w:rsid w:val="001A3B3D"/>
  </w:style>
  <w:style w:type="paragraph" w:styleId="a7">
    <w:name w:val="List Paragraph"/>
    <w:basedOn w:val="a0"/>
    <w:uiPriority w:val="34"/>
    <w:qFormat/>
    <w:rsid w:val="003D2DEC"/>
    <w:pPr>
      <w:spacing w:after="8pt" w:line="12.95pt" w:lineRule="auto"/>
      <w:ind w:start="36pt"/>
      <w:contextualSpacing/>
      <w:jc w:val="start"/>
    </w:pPr>
    <w:rPr>
      <w:rFonts w:eastAsiaTheme="minorHAnsi" w:cstheme="minorBidi"/>
      <w:sz w:val="22"/>
      <w:szCs w:val="22"/>
    </w:rPr>
  </w:style>
  <w:style w:type="table" w:styleId="a8">
    <w:name w:val="Table Grid"/>
    <w:basedOn w:val="a2"/>
    <w:uiPriority w:val="39"/>
    <w:rsid w:val="003A728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
    <w:name w:val="No Spacing"/>
    <w:uiPriority w:val="1"/>
    <w:qFormat/>
    <w:rsid w:val="00106FE7"/>
    <w:pPr>
      <w:numPr>
        <w:numId w:val="26"/>
      </w:numPr>
    </w:pPr>
    <w:rPr>
      <w:rFonts w:eastAsiaTheme="minorHAnsi" w:cstheme="minorBidi"/>
      <w:b/>
      <w:sz w:val="22"/>
      <w:szCs w:val="22"/>
    </w:rPr>
  </w:style>
  <w:style w:type="character" w:styleId="a9">
    <w:name w:val="Emphasis"/>
    <w:basedOn w:val="a1"/>
    <w:uiPriority w:val="20"/>
    <w:qFormat/>
    <w:rsid w:val="00AE561D"/>
    <w:rPr>
      <w:i/>
      <w:iCs/>
    </w:rPr>
  </w:style>
  <w:style w:type="character" w:styleId="aa">
    <w:name w:val="annotation reference"/>
    <w:basedOn w:val="a1"/>
    <w:rsid w:val="008B77BA"/>
    <w:rPr>
      <w:sz w:val="16"/>
      <w:szCs w:val="16"/>
    </w:rPr>
  </w:style>
  <w:style w:type="paragraph" w:styleId="ab">
    <w:name w:val="annotation text"/>
    <w:basedOn w:val="a0"/>
    <w:link w:val="Char2"/>
    <w:rsid w:val="008B77BA"/>
  </w:style>
  <w:style w:type="character" w:customStyle="1" w:styleId="Char2">
    <w:name w:val="메모 텍스트 Char"/>
    <w:basedOn w:val="a1"/>
    <w:link w:val="ab"/>
    <w:rsid w:val="008B77BA"/>
  </w:style>
  <w:style w:type="paragraph" w:styleId="ac">
    <w:name w:val="annotation subject"/>
    <w:basedOn w:val="ab"/>
    <w:next w:val="ab"/>
    <w:link w:val="Char3"/>
    <w:semiHidden/>
    <w:unhideWhenUsed/>
    <w:rsid w:val="008B77BA"/>
    <w:rPr>
      <w:b/>
      <w:bCs/>
    </w:rPr>
  </w:style>
  <w:style w:type="character" w:customStyle="1" w:styleId="Char3">
    <w:name w:val="메모 주제 Char"/>
    <w:basedOn w:val="Char2"/>
    <w:link w:val="ac"/>
    <w:semiHidden/>
    <w:rsid w:val="008B77BA"/>
    <w:rPr>
      <w:b/>
      <w:bCs/>
    </w:rPr>
  </w:style>
  <w:style w:type="paragraph" w:styleId="ad">
    <w:name w:val="Balloon Text"/>
    <w:basedOn w:val="a0"/>
    <w:link w:val="Char4"/>
    <w:semiHidden/>
    <w:unhideWhenUsed/>
    <w:rsid w:val="008B77BA"/>
    <w:rPr>
      <w:rFonts w:ascii="Segoe UI" w:hAnsi="Segoe UI" w:cs="Segoe UI"/>
      <w:sz w:val="18"/>
      <w:szCs w:val="18"/>
    </w:rPr>
  </w:style>
  <w:style w:type="character" w:customStyle="1" w:styleId="Char4">
    <w:name w:val="풍선 도움말 텍스트 Char"/>
    <w:basedOn w:val="a1"/>
    <w:link w:val="ad"/>
    <w:semiHidden/>
    <w:rsid w:val="008B77BA"/>
    <w:rPr>
      <w:rFonts w:ascii="Segoe UI" w:hAnsi="Segoe UI" w:cs="Segoe UI"/>
      <w:sz w:val="18"/>
      <w:szCs w:val="18"/>
    </w:rPr>
  </w:style>
  <w:style w:type="character" w:styleId="ae">
    <w:name w:val="Hyperlink"/>
    <w:basedOn w:val="a1"/>
    <w:rsid w:val="008A3846"/>
    <w:rPr>
      <w:color w:val="0563C1" w:themeColor="hyperlink"/>
      <w:u w:val="single"/>
    </w:rPr>
  </w:style>
  <w:style w:type="character" w:styleId="af">
    <w:name w:val="Unresolved Mention"/>
    <w:basedOn w:val="a1"/>
    <w:uiPriority w:val="99"/>
    <w:semiHidden/>
    <w:unhideWhenUsed/>
    <w:rsid w:val="008A3846"/>
    <w:rPr>
      <w:color w:val="605E5C"/>
      <w:shd w:val="clear" w:color="auto" w:fill="E1DFDD"/>
    </w:rPr>
  </w:style>
  <w:style w:type="character" w:styleId="af0">
    <w:name w:val="Placeholder Text"/>
    <w:basedOn w:val="a1"/>
    <w:uiPriority w:val="99"/>
    <w:semiHidden/>
    <w:rsid w:val="00457EC4"/>
    <w:rPr>
      <w:color w:val="808080"/>
    </w:rPr>
  </w:style>
  <w:style w:type="paragraph" w:styleId="af1">
    <w:name w:val="Revision"/>
    <w:hidden/>
    <w:uiPriority w:val="99"/>
    <w:semiHidden/>
    <w:rsid w:val="00D25024"/>
  </w:style>
  <w:style w:type="paragraph" w:customStyle="1" w:styleId="PARA">
    <w:name w:val="PARA"/>
    <w:basedOn w:val="a0"/>
    <w:rsid w:val="00F8742D"/>
    <w:pPr>
      <w:suppressAutoHyphens/>
      <w:autoSpaceDE w:val="0"/>
      <w:autoSpaceDN w:val="0"/>
      <w:adjustRightInd w:val="0"/>
      <w:spacing w:line="12pt" w:lineRule="exact"/>
      <w:jc w:val="both"/>
    </w:pPr>
    <w:rPr>
      <w:rFonts w:eastAsiaTheme="minorEastAsia" w:cs="TimesLTStd-Roman"/>
      <w:spacing w:val="-2"/>
    </w:rPr>
  </w:style>
  <w:style w:type="paragraph" w:customStyle="1" w:styleId="References">
    <w:name w:val="References"/>
    <w:basedOn w:val="a0"/>
    <w:rsid w:val="00F8742D"/>
    <w:pPr>
      <w:numPr>
        <w:numId w:val="31"/>
      </w:numPr>
      <w:tabs>
        <w:tab w:val="clear" w:pos="58.50pt"/>
      </w:tabs>
      <w:ind w:start="0pt" w:firstLine="0pt"/>
      <w:jc w:val="both"/>
    </w:pPr>
    <w:rPr>
      <w:rFonts w:eastAsiaTheme="minorEastAsia"/>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6429">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purl.oclc.org/ooxml/officeDocument/relationships/image" Target="media/image10.emf"/><Relationship Id="rId34" Type="http://purl.oclc.org/ooxml/officeDocument/relationships/image" Target="media/image17.tiff"/><Relationship Id="rId42" Type="http://purl.oclc.org/ooxml/officeDocument/relationships/oleObject" Target="embeddings/oleObject4.bin"/><Relationship Id="rId47" Type="http://purl.oclc.org/ooxml/officeDocument/relationships/image" Target="media/image27.emf"/><Relationship Id="rId50" Type="http://purl.oclc.org/ooxml/officeDocument/relationships/image" Target="media/image30.emf"/><Relationship Id="rId55" Type="http://purl.oclc.org/ooxml/officeDocument/relationships/image" Target="media/image35.emf"/><Relationship Id="rId63" Type="http://purl.oclc.org/ooxml/officeDocument/relationships/image" Target="media/image43.emf"/><Relationship Id="rId68" Type="http://purl.oclc.org/ooxml/officeDocument/relationships/theme" Target="theme/theme1.xml"/><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5.png"/><Relationship Id="rId29" Type="http://purl.oclc.org/ooxml/officeDocument/relationships/oleObject" Target="embeddings/oleObject1.bin"/><Relationship Id="rId11" Type="http://purl.oclc.org/ooxml/officeDocument/relationships/footer" Target="footer1.xml"/><Relationship Id="rId24" Type="http://purl.oclc.org/ooxml/officeDocument/relationships/comments" Target="comments.xml"/><Relationship Id="rId32" Type="http://purl.oclc.org/ooxml/officeDocument/relationships/oleObject" Target="embeddings/oleObject2.bin"/><Relationship Id="rId37" Type="http://purl.oclc.org/ooxml/officeDocument/relationships/image" Target="media/image20.tiff"/><Relationship Id="rId40" Type="http://purl.oclc.org/ooxml/officeDocument/relationships/image" Target="media/image22.png"/><Relationship Id="rId45" Type="http://purl.oclc.org/ooxml/officeDocument/relationships/oleObject" Target="embeddings/oleObject5.bin"/><Relationship Id="rId53" Type="http://purl.oclc.org/ooxml/officeDocument/relationships/image" Target="media/image33.jpeg"/><Relationship Id="rId58" Type="http://purl.oclc.org/ooxml/officeDocument/relationships/image" Target="media/image38.png"/><Relationship Id="rId66" Type="http://purl.oclc.org/ooxml/officeDocument/relationships/fontTable" Target="fontTable.xml"/><Relationship Id="rId5" Type="http://purl.oclc.org/ooxml/officeDocument/relationships/numbering" Target="numbering.xml"/><Relationship Id="rId61" Type="http://purl.oclc.org/ooxml/officeDocument/relationships/image" Target="media/image41.emf"/><Relationship Id="rId19" Type="http://purl.oclc.org/ooxml/officeDocument/relationships/image" Target="media/image8.emf"/><Relationship Id="rId14" Type="http://purl.oclc.org/ooxml/officeDocument/relationships/image" Target="media/image3.png"/><Relationship Id="rId22" Type="http://purl.oclc.org/ooxml/officeDocument/relationships/image" Target="media/image11.emf"/><Relationship Id="rId27" Type="http://schemas.microsoft.com/office/2018/08/relationships/commentsExtensible" Target="commentsExtensible.xml"/><Relationship Id="rId30" Type="http://purl.oclc.org/ooxml/officeDocument/relationships/image" Target="media/image14.png"/><Relationship Id="rId35" Type="http://purl.oclc.org/ooxml/officeDocument/relationships/image" Target="media/image18.tiff"/><Relationship Id="rId43" Type="http://purl.oclc.org/ooxml/officeDocument/relationships/image" Target="media/image24.png"/><Relationship Id="rId48" Type="http://purl.oclc.org/ooxml/officeDocument/relationships/image" Target="media/image28.emf"/><Relationship Id="rId56" Type="http://purl.oclc.org/ooxml/officeDocument/relationships/image" Target="media/image36.png"/><Relationship Id="rId64" Type="http://purl.oclc.org/ooxml/officeDocument/relationships/image" Target="media/image44.emf"/><Relationship Id="rId8" Type="http://purl.oclc.org/ooxml/officeDocument/relationships/webSettings" Target="webSettings.xml"/><Relationship Id="rId51" Type="http://purl.oclc.org/ooxml/officeDocument/relationships/image" Target="media/image31.emf"/><Relationship Id="rId3" Type="http://purl.oclc.org/ooxml/officeDocument/relationships/customXml" Target="../customXml/item3.xml"/><Relationship Id="rId12" Type="http://purl.oclc.org/ooxml/officeDocument/relationships/image" Target="media/image1.png"/><Relationship Id="rId17" Type="http://purl.oclc.org/ooxml/officeDocument/relationships/image" Target="media/image6.emf"/><Relationship Id="rId25" Type="http://schemas.microsoft.com/office/2011/relationships/commentsExtended" Target="commentsExtended.xml"/><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6.png"/><Relationship Id="rId59" Type="http://purl.oclc.org/ooxml/officeDocument/relationships/image" Target="media/image39.png"/><Relationship Id="rId67" Type="http://schemas.microsoft.com/office/2011/relationships/people" Target="people.xml"/><Relationship Id="rId20" Type="http://purl.oclc.org/ooxml/officeDocument/relationships/image" Target="media/image9.emf"/><Relationship Id="rId41" Type="http://purl.oclc.org/ooxml/officeDocument/relationships/image" Target="media/image23.png"/><Relationship Id="rId54" Type="http://purl.oclc.org/ooxml/officeDocument/relationships/image" Target="media/image34.emf"/><Relationship Id="rId62" Type="http://purl.oclc.org/ooxml/officeDocument/relationships/image" Target="media/image42.png"/><Relationship Id="rId1" Type="http://purl.oclc.org/ooxml/officeDocument/relationships/customXml" Target="../customXml/item1.xml"/><Relationship Id="rId6" Type="http://purl.oclc.org/ooxml/officeDocument/relationships/styles" Target="styles.xml"/><Relationship Id="rId15" Type="http://purl.oclc.org/ooxml/officeDocument/relationships/image" Target="media/image4.png"/><Relationship Id="rId23" Type="http://purl.oclc.org/ooxml/officeDocument/relationships/image" Target="media/image12.emf"/><Relationship Id="rId28" Type="http://purl.oclc.org/ooxml/officeDocument/relationships/image" Target="media/image13.png"/><Relationship Id="rId36" Type="http://purl.oclc.org/ooxml/officeDocument/relationships/image" Target="media/image19.tiff"/><Relationship Id="rId49" Type="http://purl.oclc.org/ooxml/officeDocument/relationships/image" Target="media/image29.emf"/><Relationship Id="rId57" Type="http://purl.oclc.org/ooxml/officeDocument/relationships/image" Target="media/image37.png"/><Relationship Id="rId10" Type="http://purl.oclc.org/ooxml/officeDocument/relationships/endnotes" Target="endnotes.xml"/><Relationship Id="rId31" Type="http://purl.oclc.org/ooxml/officeDocument/relationships/image" Target="media/image15.png"/><Relationship Id="rId44" Type="http://purl.oclc.org/ooxml/officeDocument/relationships/image" Target="media/image25.png"/><Relationship Id="rId52" Type="http://purl.oclc.org/ooxml/officeDocument/relationships/image" Target="media/image32.png"/><Relationship Id="rId60" Type="http://purl.oclc.org/ooxml/officeDocument/relationships/image" Target="media/image40.emf"/><Relationship Id="rId65" Type="http://purl.oclc.org/ooxml/officeDocument/relationships/image" Target="media/image45.emf"/><Relationship Id="rId4" Type="http://purl.oclc.org/ooxml/officeDocument/relationships/customXml" Target="../customXml/item4.xml"/><Relationship Id="rId9" Type="http://purl.oclc.org/ooxml/officeDocument/relationships/footnotes" Target="footnotes.xml"/><Relationship Id="rId13" Type="http://purl.oclc.org/ooxml/officeDocument/relationships/image" Target="media/image2.png"/><Relationship Id="rId18" Type="http://purl.oclc.org/ooxml/officeDocument/relationships/image" Target="media/image7.emf"/><Relationship Id="rId39" Type="http://purl.oclc.org/ooxml/officeDocument/relationships/oleObject" Target="embeddings/oleObject3.bin"/></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purl.oclc.org/ooxml/officeDocument/relationships" r:id="rId1"/>
  </wetp:taskpane>
</wetp:taskpanes>
</file>

<file path=word/webextensions/webextension1.xml><?xml version="1.0" encoding="utf-8"?>
<we:webextension xmlns:we="http://schemas.microsoft.com/office/webextensions/webextension/2010/11" id="{BC77F7FD-B116-BC4A-AEC1-AD4E9BB0E708}">
  <we:reference id="f518cb36-c901-4d52-a9e7-4331342e485d" version="1.2.0.0" store="EXCatalog" storeType="EXCatalog"/>
  <we:alternateReferences>
    <we:reference id="WA200001011" version="1.2.0.0" store="ko-KR" storeType="OMEX"/>
  </we:alternateReferences>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6B6AB0781C7B946898EF95D198C8521" ma:contentTypeVersion="13" ma:contentTypeDescription="Crear nuevo documento." ma:contentTypeScope="" ma:versionID="19828bb7e077142241de8dad986fbc07">
  <xsd:schema xmlns:xsd="http://www.w3.org/2001/XMLSchema" xmlns:xs="http://www.w3.org/2001/XMLSchema" xmlns:p="http://schemas.microsoft.com/office/2006/metadata/properties" xmlns:ns3="dbf0a2b6-04c0-431e-9ace-f644c51210cf" xmlns:ns4="f2d7ea2b-b7f6-4317-8771-86a11b7656f5" targetNamespace="http://schemas.microsoft.com/office/2006/metadata/properties" ma:root="true" ma:fieldsID="8f96fff81776859c2fdb320b47b124d0" ns3:_="" ns4:_="">
    <xsd:import namespace="dbf0a2b6-04c0-431e-9ace-f644c51210cf"/>
    <xsd:import namespace="f2d7ea2b-b7f6-4317-8771-86a11b7656f5"/>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f0a2b6-04c0-431e-9ace-f644c51210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d7ea2b-b7f6-4317-8771-86a11b7656f5"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8403E130-CDB8-4B8A-9D17-C860F499439F}">
  <ds:schemaRefs>
    <ds:schemaRef ds:uri="http://schemas.microsoft.com/office/2006/metadata/properties"/>
    <ds:schemaRef ds:uri="http://schemas.microsoft.com/office/infopath/2007/PartnerControls"/>
  </ds:schemaRefs>
</ds:datastoreItem>
</file>

<file path=customXml/itemProps2.xml><?xml version="1.0" encoding="utf-8"?>
<ds:datastoreItem xmlns:ds="http://purl.oclc.org/ooxml/officeDocument/customXml" ds:itemID="{2B11C294-7D7D-41E2-AB16-594DD4D6A1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f0a2b6-04c0-431e-9ace-f644c51210cf"/>
    <ds:schemaRef ds:uri="f2d7ea2b-b7f6-4317-8771-86a11b7656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purl.oclc.org/ooxml/officeDocument/customXml" ds:itemID="{6CFB18AA-A1F4-45B0-A5B5-44068FF16B83}">
  <ds:schemaRefs>
    <ds:schemaRef ds:uri="http://schemas.openxmlformats.org/officeDocument/2006/bibliography"/>
  </ds:schemaRefs>
</ds:datastoreItem>
</file>

<file path=customXml/itemProps4.xml><?xml version="1.0" encoding="utf-8"?>
<ds:datastoreItem xmlns:ds="http://purl.oclc.org/ooxml/officeDocument/customXml" ds:itemID="{73F2C3B2-F4D1-4847-9EC4-BC06070DEC68}">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Normal.dotm</Template>
  <TotalTime>66</TotalTime>
  <Pages>9</Pages>
  <Words>5385</Words>
  <Characters>30701</Characters>
  <Application>Microsoft Office Word</Application>
  <DocSecurity>0</DocSecurity>
  <Lines>255</Lines>
  <Paragraphs>72</Paragraphs>
  <ScaleCrop>false</ScaleCrop>
  <HeadingPairs>
    <vt:vector size="6" baseType="variant">
      <vt:variant>
        <vt:lpstr>제목</vt:lpstr>
      </vt:variant>
      <vt:variant>
        <vt:i4>1</vt:i4>
      </vt:variant>
      <vt:variant>
        <vt:lpstr>Title</vt:lpstr>
      </vt:variant>
      <vt:variant>
        <vt:i4>1</vt:i4>
      </vt:variant>
      <vt:variant>
        <vt:lpstr>Título</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36014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백형민</cp:lastModifiedBy>
  <cp:revision>6</cp:revision>
  <cp:lastPrinted>2022-10-01T07:36:00Z</cp:lastPrinted>
  <dcterms:created xsi:type="dcterms:W3CDTF">2022-10-01T07:36:00Z</dcterms:created>
  <dcterms:modified xsi:type="dcterms:W3CDTF">2022-10-02T07:14:00Z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ContentTypeId">
    <vt:lpwstr>0x01010016B6AB0781C7B946898EF95D198C8521</vt:lpwstr>
  </property>
</Properties>
</file>